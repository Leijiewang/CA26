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93E" w:rsidRPr="006F2A65" w:rsidRDefault="008F7EFD" w:rsidP="00BE093E">
      <w:pPr>
        <w:pStyle w:val="1"/>
      </w:pPr>
      <w:bookmarkStart w:id="0" w:name="_Toc91593870"/>
      <w:r w:rsidRPr="006F2A65">
        <w:rPr>
          <w:rFonts w:hint="eastAsia"/>
        </w:rPr>
        <w:t>第二</w:t>
      </w:r>
      <w:r w:rsidR="00BE093E" w:rsidRPr="006F2A65">
        <w:rPr>
          <w:rFonts w:hint="eastAsia"/>
        </w:rPr>
        <w:t>章</w:t>
      </w:r>
      <w:r w:rsidR="00BE093E" w:rsidRPr="006F2A65">
        <w:rPr>
          <w:rFonts w:hint="eastAsia"/>
        </w:rPr>
        <w:t xml:space="preserve"> </w:t>
      </w:r>
      <w:r w:rsidRPr="006F2A65">
        <w:rPr>
          <w:rFonts w:hint="eastAsia"/>
        </w:rPr>
        <w:t>易肇事路口</w:t>
      </w:r>
      <w:r w:rsidRPr="006F2A65">
        <w:rPr>
          <w:rFonts w:hint="eastAsia"/>
        </w:rPr>
        <w:t>(</w:t>
      </w:r>
      <w:r w:rsidRPr="006F2A65">
        <w:rPr>
          <w:rFonts w:hint="eastAsia"/>
        </w:rPr>
        <w:t>段</w:t>
      </w:r>
      <w:r w:rsidRPr="006F2A65">
        <w:rPr>
          <w:rFonts w:hint="eastAsia"/>
        </w:rPr>
        <w:t>)</w:t>
      </w:r>
      <w:r w:rsidRPr="006F2A65">
        <w:rPr>
          <w:rFonts w:hint="eastAsia"/>
        </w:rPr>
        <w:t>改善</w:t>
      </w:r>
      <w:bookmarkEnd w:id="0"/>
    </w:p>
    <w:p w:rsidR="00BE093E" w:rsidRPr="006F2A65" w:rsidRDefault="001D764A" w:rsidP="00BE093E">
      <w:pPr>
        <w:pStyle w:val="2"/>
        <w:rPr>
          <w:lang w:bidi="he-IL"/>
        </w:rPr>
      </w:pPr>
      <w:bookmarkStart w:id="1" w:name="_Toc91593871"/>
      <w:r w:rsidRPr="006F2A65">
        <w:rPr>
          <w:rFonts w:hint="eastAsia"/>
          <w:lang w:bidi="he-IL"/>
        </w:rPr>
        <w:t>2</w:t>
      </w:r>
      <w:r w:rsidR="00BE093E" w:rsidRPr="006F2A65">
        <w:rPr>
          <w:rFonts w:hint="eastAsia"/>
          <w:lang w:bidi="he-IL"/>
        </w:rPr>
        <w:t xml:space="preserve">.1 </w:t>
      </w:r>
      <w:r w:rsidRPr="006F2A65">
        <w:rPr>
          <w:rFonts w:hint="eastAsia"/>
          <w:lang w:bidi="he-IL"/>
        </w:rPr>
        <w:t>易肇事路口</w:t>
      </w:r>
      <w:r w:rsidRPr="006F2A65">
        <w:rPr>
          <w:rFonts w:hint="eastAsia"/>
          <w:lang w:bidi="he-IL"/>
        </w:rPr>
        <w:t>(</w:t>
      </w:r>
      <w:r w:rsidRPr="006F2A65">
        <w:rPr>
          <w:rFonts w:hint="eastAsia"/>
          <w:lang w:bidi="he-IL"/>
        </w:rPr>
        <w:t>段</w:t>
      </w:r>
      <w:r w:rsidRPr="006F2A65">
        <w:rPr>
          <w:rFonts w:hint="eastAsia"/>
          <w:lang w:bidi="he-IL"/>
        </w:rPr>
        <w:t>)</w:t>
      </w:r>
      <w:r w:rsidRPr="006F2A65">
        <w:rPr>
          <w:rFonts w:hint="eastAsia"/>
          <w:lang w:bidi="he-IL"/>
        </w:rPr>
        <w:t>改善作業流程</w:t>
      </w:r>
      <w:bookmarkEnd w:id="1"/>
    </w:p>
    <w:p w:rsidR="001D764A" w:rsidRPr="006F2A65" w:rsidRDefault="001D764A" w:rsidP="00D376FD">
      <w:pPr>
        <w:pStyle w:val="21"/>
        <w:rPr>
          <w:lang w:bidi="he-IL"/>
        </w:rPr>
      </w:pPr>
      <w:r w:rsidRPr="006F2A65">
        <w:rPr>
          <w:rFonts w:hint="eastAsia"/>
          <w:lang w:bidi="he-IL"/>
        </w:rPr>
        <w:t>依據本計畫招標文件要求之工作內容規定，本團隊初擬易肇事路口</w:t>
      </w:r>
      <w:r w:rsidRPr="006F2A65">
        <w:rPr>
          <w:rFonts w:hint="eastAsia"/>
          <w:lang w:bidi="he-IL"/>
        </w:rPr>
        <w:t>(</w:t>
      </w:r>
      <w:r w:rsidRPr="006F2A65">
        <w:rPr>
          <w:rFonts w:hint="eastAsia"/>
          <w:lang w:bidi="he-IL"/>
        </w:rPr>
        <w:t>段</w:t>
      </w:r>
      <w:r w:rsidRPr="006F2A65">
        <w:rPr>
          <w:rFonts w:hint="eastAsia"/>
          <w:lang w:bidi="he-IL"/>
        </w:rPr>
        <w:t>)</w:t>
      </w:r>
      <w:r w:rsidRPr="006F2A65">
        <w:rPr>
          <w:rFonts w:hint="eastAsia"/>
          <w:lang w:bidi="he-IL"/>
        </w:rPr>
        <w:t>改善策略之作業項目包含優先改善之易肇事路口選定、交通現況分析、肇事問題成因</w:t>
      </w:r>
      <w:proofErr w:type="gramStart"/>
      <w:r w:rsidRPr="006F2A65">
        <w:rPr>
          <w:rFonts w:hint="eastAsia"/>
          <w:lang w:bidi="he-IL"/>
        </w:rPr>
        <w:t>研</w:t>
      </w:r>
      <w:proofErr w:type="gramEnd"/>
      <w:r w:rsidRPr="006F2A65">
        <w:rPr>
          <w:rFonts w:hint="eastAsia"/>
          <w:lang w:bidi="he-IL"/>
        </w:rPr>
        <w:t>析、改善方案</w:t>
      </w:r>
      <w:proofErr w:type="gramStart"/>
      <w:r w:rsidRPr="006F2A65">
        <w:rPr>
          <w:rFonts w:hint="eastAsia"/>
          <w:lang w:bidi="he-IL"/>
        </w:rPr>
        <w:t>研</w:t>
      </w:r>
      <w:proofErr w:type="gramEnd"/>
      <w:r w:rsidRPr="006F2A65">
        <w:rPr>
          <w:rFonts w:hint="eastAsia"/>
          <w:lang w:bidi="he-IL"/>
        </w:rPr>
        <w:t>擬及改善後路口</w:t>
      </w:r>
      <w:r w:rsidRPr="006F2A65">
        <w:rPr>
          <w:rFonts w:hint="eastAsia"/>
          <w:lang w:bidi="he-IL"/>
        </w:rPr>
        <w:t>(</w:t>
      </w:r>
      <w:r w:rsidRPr="006F2A65">
        <w:rPr>
          <w:rFonts w:hint="eastAsia"/>
          <w:lang w:bidi="he-IL"/>
        </w:rPr>
        <w:t>段</w:t>
      </w:r>
      <w:r w:rsidRPr="006F2A65">
        <w:rPr>
          <w:rFonts w:hint="eastAsia"/>
          <w:lang w:bidi="he-IL"/>
        </w:rPr>
        <w:t>)</w:t>
      </w:r>
      <w:r w:rsidRPr="006F2A65">
        <w:rPr>
          <w:rFonts w:hint="eastAsia"/>
          <w:lang w:bidi="he-IL"/>
        </w:rPr>
        <w:t>績效評估等，流程如圖</w:t>
      </w:r>
      <w:r w:rsidR="00BE6F7E" w:rsidRPr="006F2A65">
        <w:rPr>
          <w:rFonts w:hint="eastAsia"/>
          <w:lang w:bidi="he-IL"/>
        </w:rPr>
        <w:t>2</w:t>
      </w:r>
      <w:r w:rsidRPr="006F2A65">
        <w:rPr>
          <w:rFonts w:hint="eastAsia"/>
          <w:lang w:bidi="he-IL"/>
        </w:rPr>
        <w:t>.1-1</w:t>
      </w:r>
      <w:r w:rsidRPr="006F2A65">
        <w:rPr>
          <w:rFonts w:hint="eastAsia"/>
          <w:lang w:bidi="he-IL"/>
        </w:rPr>
        <w:t>所示</w:t>
      </w:r>
    </w:p>
    <w:p w:rsidR="001D764A" w:rsidRPr="006F2A65" w:rsidRDefault="00895A49" w:rsidP="00E56690">
      <w:pPr>
        <w:jc w:val="center"/>
        <w:rPr>
          <w:lang w:bidi="he-IL"/>
        </w:rPr>
      </w:pPr>
      <w:r w:rsidRPr="006F2A65">
        <w:rPr>
          <w:noProof/>
        </w:rPr>
        <w:drawing>
          <wp:inline distT="0" distB="0" distL="0" distR="0">
            <wp:extent cx="5278120" cy="336494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120" cy="3364948"/>
                    </a:xfrm>
                    <a:prstGeom prst="rect">
                      <a:avLst/>
                    </a:prstGeom>
                    <a:noFill/>
                    <a:ln>
                      <a:noFill/>
                    </a:ln>
                  </pic:spPr>
                </pic:pic>
              </a:graphicData>
            </a:graphic>
          </wp:inline>
        </w:drawing>
      </w:r>
    </w:p>
    <w:p w:rsidR="003E3269" w:rsidRPr="006F2A65" w:rsidRDefault="008F7EFD" w:rsidP="0082182C">
      <w:pPr>
        <w:pStyle w:val="ac"/>
        <w:spacing w:before="163"/>
        <w:rPr>
          <w:lang w:bidi="he-IL"/>
        </w:rPr>
      </w:pPr>
      <w:bookmarkStart w:id="2" w:name="_Toc91594123"/>
      <w:r w:rsidRPr="006F2A65">
        <w:rPr>
          <w:rFonts w:hint="eastAsia"/>
          <w:lang w:bidi="he-IL"/>
        </w:rPr>
        <w:t>圖</w:t>
      </w:r>
      <w:r w:rsidRPr="006F2A65">
        <w:rPr>
          <w:rFonts w:hint="eastAsia"/>
          <w:lang w:bidi="he-IL"/>
        </w:rPr>
        <w:t>2.1</w:t>
      </w:r>
      <w:r w:rsidR="00BE6F7E" w:rsidRPr="006F2A65">
        <w:rPr>
          <w:rFonts w:hint="eastAsia"/>
          <w:lang w:bidi="he-IL"/>
        </w:rPr>
        <w:t>-1</w:t>
      </w:r>
      <w:r w:rsidRPr="006F2A65">
        <w:rPr>
          <w:rFonts w:hint="eastAsia"/>
          <w:lang w:bidi="he-IL"/>
        </w:rPr>
        <w:t xml:space="preserve"> </w:t>
      </w:r>
      <w:r w:rsidRPr="006F2A65">
        <w:rPr>
          <w:rFonts w:hint="eastAsia"/>
          <w:lang w:bidi="he-IL"/>
        </w:rPr>
        <w:t>易肇事路口</w:t>
      </w:r>
      <w:r w:rsidRPr="006F2A65">
        <w:rPr>
          <w:rFonts w:hint="eastAsia"/>
          <w:lang w:bidi="he-IL"/>
        </w:rPr>
        <w:t>(</w:t>
      </w:r>
      <w:r w:rsidRPr="006F2A65">
        <w:rPr>
          <w:rFonts w:hint="eastAsia"/>
          <w:lang w:bidi="he-IL"/>
        </w:rPr>
        <w:t>段</w:t>
      </w:r>
      <w:r w:rsidRPr="006F2A65">
        <w:rPr>
          <w:rFonts w:hint="eastAsia"/>
          <w:lang w:bidi="he-IL"/>
        </w:rPr>
        <w:t>)</w:t>
      </w:r>
      <w:r w:rsidRPr="006F2A65">
        <w:rPr>
          <w:rFonts w:hint="eastAsia"/>
          <w:lang w:bidi="he-IL"/>
        </w:rPr>
        <w:t>改善策略作業流程圖</w:t>
      </w:r>
      <w:bookmarkEnd w:id="2"/>
    </w:p>
    <w:p w:rsidR="008F7EFD" w:rsidRPr="006F2A65" w:rsidRDefault="008F7EFD" w:rsidP="008F7EFD">
      <w:pPr>
        <w:pStyle w:val="2"/>
        <w:rPr>
          <w:lang w:bidi="he-IL"/>
        </w:rPr>
      </w:pPr>
      <w:bookmarkStart w:id="3" w:name="_Toc91593872"/>
      <w:r w:rsidRPr="006F2A65">
        <w:rPr>
          <w:rFonts w:hint="eastAsia"/>
          <w:lang w:bidi="he-IL"/>
        </w:rPr>
        <w:t>2</w:t>
      </w:r>
      <w:r w:rsidR="009F60A5" w:rsidRPr="006F2A65">
        <w:rPr>
          <w:rFonts w:hint="eastAsia"/>
          <w:lang w:bidi="he-IL"/>
        </w:rPr>
        <w:t>.2</w:t>
      </w:r>
      <w:r w:rsidRPr="006F2A65">
        <w:rPr>
          <w:rFonts w:hint="eastAsia"/>
          <w:lang w:bidi="he-IL"/>
        </w:rPr>
        <w:t xml:space="preserve"> </w:t>
      </w:r>
      <w:r w:rsidR="00D4779D" w:rsidRPr="006F2A65">
        <w:rPr>
          <w:rFonts w:hint="eastAsia"/>
          <w:lang w:bidi="he-IL"/>
        </w:rPr>
        <w:t>關鍵</w:t>
      </w:r>
      <w:r w:rsidRPr="006F2A65">
        <w:rPr>
          <w:rFonts w:hint="eastAsia"/>
          <w:lang w:bidi="he-IL"/>
        </w:rPr>
        <w:t>課題</w:t>
      </w:r>
      <w:r w:rsidR="003E5771" w:rsidRPr="006F2A65">
        <w:rPr>
          <w:rFonts w:hint="eastAsia"/>
          <w:lang w:bidi="he-IL"/>
        </w:rPr>
        <w:t>與對策</w:t>
      </w:r>
      <w:bookmarkEnd w:id="3"/>
    </w:p>
    <w:p w:rsidR="00415304" w:rsidRPr="006F2A65" w:rsidRDefault="00415304" w:rsidP="00415304">
      <w:pPr>
        <w:pStyle w:val="21"/>
        <w:rPr>
          <w:rFonts w:ascii="新細明體" w:eastAsia="新細明體" w:hAnsi="新細明體"/>
          <w:lang w:bidi="he-IL"/>
        </w:rPr>
      </w:pPr>
      <w:r w:rsidRPr="006F2A65">
        <w:rPr>
          <w:rFonts w:hint="eastAsia"/>
          <w:lang w:bidi="he-IL"/>
        </w:rPr>
        <w:t>本計畫針對易肇事路口</w:t>
      </w:r>
      <w:r w:rsidRPr="006F2A65">
        <w:rPr>
          <w:rFonts w:hint="eastAsia"/>
          <w:lang w:bidi="he-IL"/>
        </w:rPr>
        <w:t>(</w:t>
      </w:r>
      <w:r w:rsidRPr="006F2A65">
        <w:rPr>
          <w:rFonts w:hint="eastAsia"/>
          <w:lang w:bidi="he-IL"/>
        </w:rPr>
        <w:t>段</w:t>
      </w:r>
      <w:r w:rsidRPr="006F2A65">
        <w:rPr>
          <w:rFonts w:hint="eastAsia"/>
          <w:lang w:bidi="he-IL"/>
        </w:rPr>
        <w:t>)</w:t>
      </w:r>
      <w:r w:rsidRPr="006F2A65">
        <w:rPr>
          <w:rFonts w:hint="eastAsia"/>
          <w:lang w:bidi="he-IL"/>
        </w:rPr>
        <w:t>改善策略</w:t>
      </w:r>
      <w:proofErr w:type="gramStart"/>
      <w:r w:rsidRPr="006F2A65">
        <w:rPr>
          <w:rFonts w:hint="eastAsia"/>
          <w:lang w:bidi="he-IL"/>
        </w:rPr>
        <w:t>研</w:t>
      </w:r>
      <w:proofErr w:type="gramEnd"/>
      <w:r w:rsidRPr="006F2A65">
        <w:rPr>
          <w:rFonts w:hint="eastAsia"/>
          <w:lang w:bidi="he-IL"/>
        </w:rPr>
        <w:t>擬，彙整</w:t>
      </w:r>
      <w:r w:rsidR="00E9099B" w:rsidRPr="006F2A65">
        <w:rPr>
          <w:rFonts w:hint="eastAsia"/>
          <w:lang w:bidi="he-IL"/>
        </w:rPr>
        <w:t>關鍵</w:t>
      </w:r>
      <w:r w:rsidRPr="006F2A65">
        <w:rPr>
          <w:rFonts w:hint="eastAsia"/>
          <w:lang w:bidi="he-IL"/>
        </w:rPr>
        <w:t>課題，並針對相關課題提出相關對策，說明如下</w:t>
      </w:r>
      <w:r w:rsidRPr="006F2A65">
        <w:rPr>
          <w:rFonts w:ascii="新細明體" w:eastAsia="新細明體" w:hAnsi="新細明體" w:hint="eastAsia"/>
          <w:lang w:bidi="he-IL"/>
        </w:rPr>
        <w:t>：</w:t>
      </w:r>
    </w:p>
    <w:p w:rsidR="00DF7232" w:rsidRPr="006F2A65" w:rsidRDefault="00DF7232" w:rsidP="00DF7232">
      <w:pPr>
        <w:pStyle w:val="a9"/>
        <w:rPr>
          <w:lang w:bidi="he-IL"/>
        </w:rPr>
      </w:pPr>
      <w:r w:rsidRPr="006F2A65">
        <w:rPr>
          <w:rFonts w:hint="eastAsia"/>
          <w:lang w:bidi="he-IL"/>
        </w:rPr>
        <w:t>一、關鍵課題綜整</w:t>
      </w:r>
    </w:p>
    <w:p w:rsidR="00D4779D" w:rsidRPr="006F2A65" w:rsidRDefault="00DF7232" w:rsidP="00DF7232">
      <w:pPr>
        <w:pStyle w:val="aff4"/>
        <w:ind w:firstLine="521"/>
      </w:pPr>
      <w:r w:rsidRPr="006F2A65">
        <w:rPr>
          <w:rFonts w:hint="eastAsia"/>
        </w:rPr>
        <w:t>(</w:t>
      </w:r>
      <w:proofErr w:type="gramStart"/>
      <w:r w:rsidRPr="006F2A65">
        <w:rPr>
          <w:rFonts w:hint="eastAsia"/>
        </w:rPr>
        <w:t>一</w:t>
      </w:r>
      <w:proofErr w:type="gramEnd"/>
      <w:r w:rsidRPr="006F2A65">
        <w:rPr>
          <w:rFonts w:hint="eastAsia"/>
        </w:rPr>
        <w:t>)</w:t>
      </w:r>
      <w:r w:rsidR="00CE4EDD" w:rsidRPr="006F2A65">
        <w:rPr>
          <w:rFonts w:hint="eastAsia"/>
        </w:rPr>
        <w:t>課題</w:t>
      </w:r>
      <w:proofErr w:type="gramStart"/>
      <w:r w:rsidR="00CE4EDD" w:rsidRPr="006F2A65">
        <w:rPr>
          <w:rFonts w:hint="eastAsia"/>
        </w:rPr>
        <w:t>一</w:t>
      </w:r>
      <w:proofErr w:type="gramEnd"/>
      <w:r w:rsidR="00CE4EDD" w:rsidRPr="006F2A65">
        <w:rPr>
          <w:rFonts w:ascii="新細明體" w:eastAsia="新細明體" w:hAnsi="新細明體" w:hint="eastAsia"/>
        </w:rPr>
        <w:t>：</w:t>
      </w:r>
      <w:r w:rsidR="00D4779D" w:rsidRPr="006F2A65">
        <w:rPr>
          <w:rFonts w:hint="eastAsia"/>
        </w:rPr>
        <w:t>交通安全與交通效率如何取捨</w:t>
      </w:r>
    </w:p>
    <w:p w:rsidR="008F7EFD" w:rsidRPr="006F2A65" w:rsidRDefault="008F7EFD" w:rsidP="00DF7232">
      <w:pPr>
        <w:pStyle w:val="aff6"/>
        <w:ind w:left="600" w:firstLine="480"/>
      </w:pPr>
      <w:r w:rsidRPr="006F2A65">
        <w:rPr>
          <w:rFonts w:hint="eastAsia"/>
        </w:rPr>
        <w:t>交通安全與交通效率的設計邏輯上，</w:t>
      </w:r>
      <w:r w:rsidR="007D7B92" w:rsidRPr="006F2A65">
        <w:rPr>
          <w:rFonts w:hint="eastAsia"/>
        </w:rPr>
        <w:t>因道路條件之限制，多數情境下會產生衝突</w:t>
      </w:r>
      <w:r w:rsidRPr="006F2A65">
        <w:rPr>
          <w:rFonts w:hint="eastAsia"/>
        </w:rPr>
        <w:t>，最大的安全設計上，以避免交通衝突發生為宗旨，然而效率則是以最大通過量設計，因此在權衡交通安全及效率上，除了仰賴交通專業及經</w:t>
      </w:r>
      <w:r w:rsidR="007D7B92" w:rsidRPr="006F2A65">
        <w:rPr>
          <w:rFonts w:hint="eastAsia"/>
        </w:rPr>
        <w:t>驗找出其中之最大公約數外，透過分析工具可更加快速地檢視方案之影響程度，以利主管機關</w:t>
      </w:r>
      <w:r w:rsidR="0015635A">
        <w:rPr>
          <w:rFonts w:hint="eastAsia"/>
        </w:rPr>
        <w:t>進行</w:t>
      </w:r>
      <w:r w:rsidR="007D7B92" w:rsidRPr="006F2A65">
        <w:rPr>
          <w:rFonts w:hint="eastAsia"/>
        </w:rPr>
        <w:t>決策</w:t>
      </w:r>
      <w:r w:rsidRPr="006F2A65">
        <w:rPr>
          <w:rFonts w:hint="eastAsia"/>
        </w:rPr>
        <w:t>。</w:t>
      </w:r>
    </w:p>
    <w:p w:rsidR="008F7EFD" w:rsidRPr="006F2A65" w:rsidRDefault="00AC75DF" w:rsidP="008F7EFD">
      <w:pPr>
        <w:widowControl/>
        <w:adjustRightInd/>
        <w:spacing w:line="240" w:lineRule="auto"/>
        <w:jc w:val="center"/>
        <w:textAlignment w:val="auto"/>
        <w:rPr>
          <w:lang w:bidi="he-IL"/>
        </w:rPr>
      </w:pPr>
      <w:r w:rsidRPr="006F2A65">
        <w:rPr>
          <w:noProof/>
        </w:rPr>
        <w:lastRenderedPageBreak/>
        <w:drawing>
          <wp:inline distT="0" distB="0" distL="0" distR="0">
            <wp:extent cx="3190106" cy="123343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1908" cy="1237996"/>
                    </a:xfrm>
                    <a:prstGeom prst="rect">
                      <a:avLst/>
                    </a:prstGeom>
                    <a:noFill/>
                    <a:ln>
                      <a:noFill/>
                    </a:ln>
                  </pic:spPr>
                </pic:pic>
              </a:graphicData>
            </a:graphic>
          </wp:inline>
        </w:drawing>
      </w:r>
    </w:p>
    <w:p w:rsidR="008F7EFD" w:rsidRPr="006F2A65" w:rsidRDefault="008F7EFD" w:rsidP="008F7EFD">
      <w:pPr>
        <w:pStyle w:val="ac"/>
        <w:spacing w:before="163"/>
      </w:pPr>
      <w:bookmarkStart w:id="4" w:name="_Toc91594124"/>
      <w:r w:rsidRPr="006F2A65">
        <w:rPr>
          <w:rFonts w:hint="eastAsia"/>
        </w:rPr>
        <w:t>圖</w:t>
      </w:r>
      <w:r w:rsidR="00BE6F7E" w:rsidRPr="006F2A65">
        <w:rPr>
          <w:rFonts w:hint="eastAsia"/>
        </w:rPr>
        <w:t>2</w:t>
      </w:r>
      <w:r w:rsidRPr="006F2A65">
        <w:t>.2-1</w:t>
      </w:r>
      <w:r w:rsidRPr="006F2A65">
        <w:rPr>
          <w:rFonts w:hint="eastAsia"/>
        </w:rPr>
        <w:t xml:space="preserve"> </w:t>
      </w:r>
      <w:r w:rsidRPr="006F2A65">
        <w:rPr>
          <w:rFonts w:hint="eastAsia"/>
        </w:rPr>
        <w:t>交通安全設計</w:t>
      </w:r>
      <w:r w:rsidRPr="006F2A65">
        <w:t xml:space="preserve">vs. </w:t>
      </w:r>
      <w:r w:rsidRPr="006F2A65">
        <w:rPr>
          <w:rFonts w:hint="eastAsia"/>
        </w:rPr>
        <w:t>交通效率設計</w:t>
      </w:r>
      <w:bookmarkEnd w:id="4"/>
    </w:p>
    <w:p w:rsidR="00D4779D" w:rsidRPr="006F2A65" w:rsidRDefault="00DF7232" w:rsidP="00DF7232">
      <w:pPr>
        <w:pStyle w:val="aff4"/>
        <w:ind w:firstLine="521"/>
      </w:pPr>
      <w:r w:rsidRPr="006F2A65">
        <w:rPr>
          <w:rFonts w:hint="eastAsia"/>
        </w:rPr>
        <w:t>(二)</w:t>
      </w:r>
      <w:r w:rsidR="00CE4EDD" w:rsidRPr="006F2A65">
        <w:rPr>
          <w:rFonts w:hint="eastAsia"/>
        </w:rPr>
        <w:t>課題二</w:t>
      </w:r>
      <w:r w:rsidR="00CE4EDD" w:rsidRPr="006F2A65">
        <w:rPr>
          <w:rFonts w:ascii="新細明體" w:eastAsia="新細明體" w:hAnsi="新細明體" w:hint="eastAsia"/>
        </w:rPr>
        <w:t>：</w:t>
      </w:r>
      <w:r w:rsidR="00D4779D" w:rsidRPr="006F2A65">
        <w:rPr>
          <w:rFonts w:hint="eastAsia"/>
        </w:rPr>
        <w:t>道路</w:t>
      </w:r>
      <w:r w:rsidR="003E5771" w:rsidRPr="006F2A65">
        <w:rPr>
          <w:rFonts w:hint="eastAsia"/>
        </w:rPr>
        <w:t>先天</w:t>
      </w:r>
      <w:r w:rsidR="00417E81" w:rsidRPr="006F2A65">
        <w:rPr>
          <w:rFonts w:hint="eastAsia"/>
        </w:rPr>
        <w:t>條件限制方案改善幅度</w:t>
      </w:r>
    </w:p>
    <w:p w:rsidR="00D4779D" w:rsidRPr="006F2A65" w:rsidRDefault="007D7B92" w:rsidP="00DF7232">
      <w:pPr>
        <w:pStyle w:val="aff6"/>
        <w:ind w:left="600" w:firstLine="480"/>
      </w:pPr>
      <w:r w:rsidRPr="006F2A65">
        <w:rPr>
          <w:rFonts w:hint="eastAsia"/>
        </w:rPr>
        <w:t>易肇事路口往往為</w:t>
      </w:r>
      <w:r w:rsidR="00D4779D" w:rsidRPr="006F2A65">
        <w:rPr>
          <w:rFonts w:hint="eastAsia"/>
        </w:rPr>
        <w:t>基本幾何條件較差之路口</w:t>
      </w:r>
      <w:r w:rsidRPr="006F2A65">
        <w:rPr>
          <w:rFonts w:hint="eastAsia"/>
        </w:rPr>
        <w:t>(如多叉路口</w:t>
      </w:r>
      <w:r w:rsidR="00AD3B39" w:rsidRPr="006F2A65">
        <w:rPr>
          <w:rFonts w:hint="eastAsia"/>
        </w:rPr>
        <w:t>、相鄰</w:t>
      </w:r>
      <w:r w:rsidRPr="006F2A65">
        <w:rPr>
          <w:rFonts w:hint="eastAsia"/>
        </w:rPr>
        <w:t>路口</w:t>
      </w:r>
      <w:r w:rsidR="00AD3B39" w:rsidRPr="006F2A65">
        <w:rPr>
          <w:rFonts w:hint="eastAsia"/>
        </w:rPr>
        <w:t>過近</w:t>
      </w:r>
      <w:r w:rsidRPr="006F2A65">
        <w:rPr>
          <w:rFonts w:hint="eastAsia"/>
        </w:rPr>
        <w:t>)</w:t>
      </w:r>
      <w:r w:rsidR="00D4779D" w:rsidRPr="006F2A65">
        <w:rPr>
          <w:rFonts w:hint="eastAsia"/>
        </w:rPr>
        <w:t>，</w:t>
      </w:r>
      <w:r w:rsidR="008F1F8E" w:rsidRPr="006F2A65">
        <w:rPr>
          <w:rFonts w:hint="eastAsia"/>
        </w:rPr>
        <w:t>因道路</w:t>
      </w:r>
      <w:r w:rsidRPr="006F2A65">
        <w:rPr>
          <w:rFonts w:hint="eastAsia"/>
        </w:rPr>
        <w:t>先天</w:t>
      </w:r>
      <w:r w:rsidR="008F1F8E" w:rsidRPr="006F2A65">
        <w:rPr>
          <w:rFonts w:hint="eastAsia"/>
        </w:rPr>
        <w:t>條件之限制，</w:t>
      </w:r>
      <w:r w:rsidR="00AD3B39" w:rsidRPr="006F2A65">
        <w:rPr>
          <w:rFonts w:hint="eastAsia"/>
        </w:rPr>
        <w:t>並須顧及各轉向車種之需求，</w:t>
      </w:r>
      <w:r w:rsidR="00417E81" w:rsidRPr="006F2A65">
        <w:rPr>
          <w:rFonts w:hint="eastAsia"/>
        </w:rPr>
        <w:t>以致</w:t>
      </w:r>
      <w:r w:rsidRPr="006F2A65">
        <w:rPr>
          <w:rFonts w:hint="eastAsia"/>
        </w:rPr>
        <w:t>改善幅度有限</w:t>
      </w:r>
      <w:r w:rsidR="008F1F8E" w:rsidRPr="006F2A65">
        <w:rPr>
          <w:rFonts w:hint="eastAsia"/>
        </w:rPr>
        <w:t>。</w:t>
      </w:r>
    </w:p>
    <w:p w:rsidR="004A17C5" w:rsidRPr="006F2A65" w:rsidRDefault="00DF7232" w:rsidP="00DF7232">
      <w:pPr>
        <w:pStyle w:val="aff4"/>
        <w:ind w:firstLine="521"/>
      </w:pPr>
      <w:r w:rsidRPr="006F2A65">
        <w:rPr>
          <w:rFonts w:hint="eastAsia"/>
        </w:rPr>
        <w:t>(三)</w:t>
      </w:r>
      <w:r w:rsidR="00CE4EDD" w:rsidRPr="006F2A65">
        <w:rPr>
          <w:rFonts w:hint="eastAsia"/>
        </w:rPr>
        <w:t>課題</w:t>
      </w:r>
      <w:proofErr w:type="gramStart"/>
      <w:r w:rsidR="00CE4EDD" w:rsidRPr="006F2A65">
        <w:rPr>
          <w:rFonts w:hint="eastAsia"/>
        </w:rPr>
        <w:t>三</w:t>
      </w:r>
      <w:proofErr w:type="gramEnd"/>
      <w:r w:rsidR="00CE4EDD" w:rsidRPr="006F2A65">
        <w:rPr>
          <w:rFonts w:ascii="新細明體" w:eastAsia="新細明體" w:hAnsi="新細明體" w:hint="eastAsia"/>
        </w:rPr>
        <w:t>：</w:t>
      </w:r>
      <w:r w:rsidR="004A6704" w:rsidRPr="006F2A65">
        <w:rPr>
          <w:rFonts w:hint="eastAsia"/>
        </w:rPr>
        <w:t>民眾</w:t>
      </w:r>
      <w:r w:rsidR="00641701" w:rsidRPr="006F2A65">
        <w:rPr>
          <w:rFonts w:hint="eastAsia"/>
        </w:rPr>
        <w:t>用路</w:t>
      </w:r>
      <w:r w:rsidR="004A6704" w:rsidRPr="006F2A65">
        <w:rPr>
          <w:rFonts w:hint="eastAsia"/>
        </w:rPr>
        <w:t>習慣改變不易</w:t>
      </w:r>
    </w:p>
    <w:p w:rsidR="00641701" w:rsidRPr="006F2A65" w:rsidRDefault="00446DDC" w:rsidP="00DF7232">
      <w:pPr>
        <w:pStyle w:val="aff6"/>
        <w:ind w:left="600" w:firstLine="480"/>
      </w:pPr>
      <w:r w:rsidRPr="006F2A65">
        <w:rPr>
          <w:rFonts w:hint="eastAsia"/>
        </w:rPr>
        <w:t>易肇事路口改善策略</w:t>
      </w:r>
      <w:proofErr w:type="gramStart"/>
      <w:r w:rsidRPr="006F2A65">
        <w:rPr>
          <w:rFonts w:hint="eastAsia"/>
        </w:rPr>
        <w:t>研</w:t>
      </w:r>
      <w:proofErr w:type="gramEnd"/>
      <w:r w:rsidRPr="006F2A65">
        <w:rPr>
          <w:rFonts w:hint="eastAsia"/>
        </w:rPr>
        <w:t>擬</w:t>
      </w:r>
      <w:r w:rsidR="00AD3B39" w:rsidRPr="006F2A65">
        <w:rPr>
          <w:rFonts w:hint="eastAsia"/>
        </w:rPr>
        <w:t>，</w:t>
      </w:r>
      <w:r w:rsidRPr="006F2A65">
        <w:rPr>
          <w:rFonts w:hint="eastAsia"/>
        </w:rPr>
        <w:t>大幅調整道路標誌標線配置，或</w:t>
      </w:r>
      <w:r w:rsidR="00AD3B39" w:rsidRPr="006F2A65">
        <w:rPr>
          <w:rFonts w:hint="eastAsia"/>
        </w:rPr>
        <w:t>增加</w:t>
      </w:r>
      <w:r w:rsidRPr="006F2A65">
        <w:rPr>
          <w:rFonts w:hint="eastAsia"/>
        </w:rPr>
        <w:t>轉向</w:t>
      </w:r>
      <w:r w:rsidR="00AD3B39" w:rsidRPr="006F2A65">
        <w:rPr>
          <w:rFonts w:hint="eastAsia"/>
        </w:rPr>
        <w:t>限制條件</w:t>
      </w:r>
      <w:r w:rsidRPr="006F2A65">
        <w:rPr>
          <w:rFonts w:hint="eastAsia"/>
        </w:rPr>
        <w:t>等</w:t>
      </w:r>
      <w:r w:rsidR="00AD3B39" w:rsidRPr="006F2A65">
        <w:rPr>
          <w:rFonts w:hint="eastAsia"/>
        </w:rPr>
        <w:t>，需改變</w:t>
      </w:r>
      <w:r w:rsidR="00641701" w:rsidRPr="006F2A65">
        <w:rPr>
          <w:rFonts w:hint="eastAsia"/>
        </w:rPr>
        <w:t>民眾</w:t>
      </w:r>
      <w:r w:rsidR="00AD3B39" w:rsidRPr="006F2A65">
        <w:rPr>
          <w:rFonts w:hint="eastAsia"/>
        </w:rPr>
        <w:t>日常</w:t>
      </w:r>
      <w:r w:rsidR="00641701" w:rsidRPr="006F2A65">
        <w:rPr>
          <w:rFonts w:hint="eastAsia"/>
        </w:rPr>
        <w:t>用路習慣，</w:t>
      </w:r>
      <w:r w:rsidRPr="006F2A65">
        <w:rPr>
          <w:rFonts w:hint="eastAsia"/>
        </w:rPr>
        <w:t>當</w:t>
      </w:r>
      <w:r w:rsidR="00AD3B39" w:rsidRPr="006F2A65">
        <w:rPr>
          <w:rFonts w:hint="eastAsia"/>
        </w:rPr>
        <w:t>民眾配合意願不高時將</w:t>
      </w:r>
      <w:r w:rsidR="00641701" w:rsidRPr="006F2A65">
        <w:rPr>
          <w:rFonts w:hint="eastAsia"/>
        </w:rPr>
        <w:t>造成違規</w:t>
      </w:r>
      <w:r w:rsidRPr="006F2A65">
        <w:rPr>
          <w:rFonts w:hint="eastAsia"/>
        </w:rPr>
        <w:t>率上升，反而增加肇事</w:t>
      </w:r>
      <w:r w:rsidR="00DF7232" w:rsidRPr="006F2A65">
        <w:rPr>
          <w:rFonts w:hint="eastAsia"/>
        </w:rPr>
        <w:t>機率，方案</w:t>
      </w:r>
      <w:proofErr w:type="gramStart"/>
      <w:r w:rsidR="00DF7232" w:rsidRPr="006F2A65">
        <w:rPr>
          <w:rFonts w:hint="eastAsia"/>
        </w:rPr>
        <w:t>研擬時</w:t>
      </w:r>
      <w:proofErr w:type="gramEnd"/>
      <w:r w:rsidR="00DF7232" w:rsidRPr="006F2A65">
        <w:rPr>
          <w:rFonts w:hint="eastAsia"/>
        </w:rPr>
        <w:t>應將民眾用路習慣納入考量。</w:t>
      </w:r>
    </w:p>
    <w:p w:rsidR="00CE4EDD" w:rsidRPr="006F2A65" w:rsidRDefault="00CE4EDD" w:rsidP="00CE4EDD">
      <w:pPr>
        <w:pStyle w:val="a9"/>
        <w:rPr>
          <w:lang w:bidi="he-IL"/>
        </w:rPr>
      </w:pPr>
      <w:r w:rsidRPr="006F2A65">
        <w:rPr>
          <w:rFonts w:hint="eastAsia"/>
          <w:lang w:bidi="he-IL"/>
        </w:rPr>
        <w:t>二、</w:t>
      </w:r>
      <w:r w:rsidR="00417E81" w:rsidRPr="006F2A65">
        <w:rPr>
          <w:rFonts w:hint="eastAsia"/>
          <w:lang w:bidi="he-IL"/>
        </w:rPr>
        <w:t>關鍵對策說明</w:t>
      </w:r>
    </w:p>
    <w:p w:rsidR="00CE4EDD" w:rsidRPr="006F2A65" w:rsidRDefault="00CE4EDD" w:rsidP="00CE4EDD">
      <w:pPr>
        <w:pStyle w:val="aff4"/>
        <w:ind w:firstLine="521"/>
      </w:pPr>
      <w:r w:rsidRPr="006F2A65">
        <w:rPr>
          <w:rFonts w:hint="eastAsia"/>
        </w:rPr>
        <w:t>(</w:t>
      </w:r>
      <w:proofErr w:type="gramStart"/>
      <w:r w:rsidRPr="006F2A65">
        <w:rPr>
          <w:rFonts w:hint="eastAsia"/>
        </w:rPr>
        <w:t>一</w:t>
      </w:r>
      <w:proofErr w:type="gramEnd"/>
      <w:r w:rsidRPr="006F2A65">
        <w:rPr>
          <w:rFonts w:hint="eastAsia"/>
        </w:rPr>
        <w:t>)策略</w:t>
      </w:r>
      <w:proofErr w:type="gramStart"/>
      <w:r w:rsidRPr="006F2A65">
        <w:rPr>
          <w:rFonts w:hint="eastAsia"/>
        </w:rPr>
        <w:t>一</w:t>
      </w:r>
      <w:proofErr w:type="gramEnd"/>
      <w:r w:rsidRPr="006F2A65">
        <w:rPr>
          <w:rFonts w:ascii="新細明體" w:eastAsia="新細明體" w:hAnsi="新細明體" w:hint="eastAsia"/>
        </w:rPr>
        <w:t>：</w:t>
      </w:r>
      <w:r w:rsidR="009078E5" w:rsidRPr="006F2A65">
        <w:rPr>
          <w:rFonts w:hint="eastAsia"/>
        </w:rPr>
        <w:t>選擇適合</w:t>
      </w:r>
      <w:r w:rsidR="00952DAF" w:rsidRPr="006F2A65">
        <w:rPr>
          <w:rFonts w:hint="eastAsia"/>
        </w:rPr>
        <w:t>模擬軟體</w:t>
      </w:r>
      <w:r w:rsidR="009078E5" w:rsidRPr="006F2A65">
        <w:rPr>
          <w:rFonts w:hint="eastAsia"/>
        </w:rPr>
        <w:t>評估績效，以</w:t>
      </w:r>
      <w:r w:rsidR="00952DAF" w:rsidRPr="006F2A65">
        <w:rPr>
          <w:rFonts w:hint="eastAsia"/>
        </w:rPr>
        <w:t>確保道路</w:t>
      </w:r>
      <w:r w:rsidR="009078E5" w:rsidRPr="006F2A65">
        <w:rPr>
          <w:rFonts w:hint="eastAsia"/>
        </w:rPr>
        <w:t>服務</w:t>
      </w:r>
      <w:r w:rsidR="00952DAF" w:rsidRPr="006F2A65">
        <w:rPr>
          <w:rFonts w:hint="eastAsia"/>
        </w:rPr>
        <w:t>效率</w:t>
      </w:r>
    </w:p>
    <w:p w:rsidR="001D764A" w:rsidRPr="006F2A65" w:rsidRDefault="00952DAF" w:rsidP="00952DAF">
      <w:pPr>
        <w:pStyle w:val="aff6"/>
        <w:ind w:left="600" w:firstLine="480"/>
      </w:pPr>
      <w:r w:rsidRPr="006F2A65">
        <w:rPr>
          <w:rFonts w:hint="eastAsia"/>
        </w:rPr>
        <w:t>為了避免改善措施實施後，道路效率大幅下降，</w:t>
      </w:r>
      <w:r w:rsidR="008F1F8E" w:rsidRPr="006F2A65">
        <w:rPr>
          <w:rFonts w:hint="eastAsia"/>
        </w:rPr>
        <w:t>應充分利用</w:t>
      </w:r>
      <w:r w:rsidR="009078E5" w:rsidRPr="006F2A65">
        <w:rPr>
          <w:rFonts w:hint="eastAsia"/>
        </w:rPr>
        <w:t>模擬軟體進行</w:t>
      </w:r>
      <w:r w:rsidR="008F1F8E" w:rsidRPr="006F2A65">
        <w:rPr>
          <w:rFonts w:hint="eastAsia"/>
        </w:rPr>
        <w:t>道路尖峰時段之服務績效分析，</w:t>
      </w:r>
      <w:r w:rsidR="009078E5" w:rsidRPr="006F2A65">
        <w:rPr>
          <w:rFonts w:hint="eastAsia"/>
        </w:rPr>
        <w:t>以權衡安全與效率，提出最適合方案</w:t>
      </w:r>
      <w:r w:rsidR="008F1F8E" w:rsidRPr="006F2A65">
        <w:rPr>
          <w:rFonts w:hint="eastAsia"/>
        </w:rPr>
        <w:t>。</w:t>
      </w:r>
    </w:p>
    <w:p w:rsidR="00952DAF" w:rsidRPr="006F2A65" w:rsidRDefault="00952DAF" w:rsidP="00952DAF">
      <w:pPr>
        <w:pStyle w:val="aff4"/>
        <w:ind w:firstLine="521"/>
      </w:pPr>
      <w:r w:rsidRPr="006F2A65">
        <w:rPr>
          <w:rFonts w:hint="eastAsia"/>
        </w:rPr>
        <w:t>(二)</w:t>
      </w:r>
      <w:r w:rsidR="00DB1AD3" w:rsidRPr="006F2A65">
        <w:rPr>
          <w:rFonts w:hint="eastAsia"/>
        </w:rPr>
        <w:t>策略二：將交通管制</w:t>
      </w:r>
      <w:r w:rsidRPr="006F2A65">
        <w:rPr>
          <w:rFonts w:hint="eastAsia"/>
        </w:rPr>
        <w:t>面向</w:t>
      </w:r>
      <w:r w:rsidR="00DB1AD3" w:rsidRPr="006F2A65">
        <w:rPr>
          <w:rFonts w:hint="eastAsia"/>
        </w:rPr>
        <w:t>納入</w:t>
      </w:r>
      <w:r w:rsidRPr="006F2A65">
        <w:rPr>
          <w:rFonts w:hint="eastAsia"/>
        </w:rPr>
        <w:t>改善策略</w:t>
      </w:r>
      <w:r w:rsidR="00DB1AD3" w:rsidRPr="006F2A65">
        <w:rPr>
          <w:rFonts w:hint="eastAsia"/>
        </w:rPr>
        <w:t>選項</w:t>
      </w:r>
    </w:p>
    <w:p w:rsidR="00952DAF" w:rsidRPr="006F2A65" w:rsidRDefault="009052AD" w:rsidP="009052AD">
      <w:pPr>
        <w:pStyle w:val="aff6"/>
        <w:ind w:left="600" w:firstLine="480"/>
      </w:pPr>
      <w:r w:rsidRPr="006F2A65">
        <w:rPr>
          <w:rFonts w:hint="eastAsia"/>
        </w:rPr>
        <w:t>當道路幾何條件不佳</w:t>
      </w:r>
      <w:r w:rsidR="000B4339" w:rsidRPr="006F2A65">
        <w:rPr>
          <w:rFonts w:hint="eastAsia"/>
        </w:rPr>
        <w:t>且</w:t>
      </w:r>
      <w:r w:rsidRPr="006F2A65">
        <w:rPr>
          <w:rFonts w:hint="eastAsia"/>
        </w:rPr>
        <w:t>需兼顧各類車種轉向需求時</w:t>
      </w:r>
      <w:r w:rsidR="000B4339" w:rsidRPr="006F2A65">
        <w:rPr>
          <w:rFonts w:hint="eastAsia"/>
        </w:rPr>
        <w:t>，難以提出有效改善方案</w:t>
      </w:r>
      <w:r w:rsidR="00DB1AD3" w:rsidRPr="006F2A65">
        <w:rPr>
          <w:rFonts w:hint="eastAsia"/>
        </w:rPr>
        <w:t>時</w:t>
      </w:r>
      <w:r w:rsidRPr="006F2A65">
        <w:rPr>
          <w:rFonts w:hint="eastAsia"/>
        </w:rPr>
        <w:t>，改善策略除了標誌標線改善外，梳理各種車種動線並給予</w:t>
      </w:r>
      <w:r w:rsidR="00DB1AD3" w:rsidRPr="006F2A65">
        <w:rPr>
          <w:rFonts w:hint="eastAsia"/>
        </w:rPr>
        <w:t>交通</w:t>
      </w:r>
      <w:r w:rsidRPr="006F2A65">
        <w:rPr>
          <w:rFonts w:hint="eastAsia"/>
        </w:rPr>
        <w:t>管制限制</w:t>
      </w:r>
      <w:r w:rsidR="000B4339" w:rsidRPr="006F2A65">
        <w:rPr>
          <w:rFonts w:hint="eastAsia"/>
        </w:rPr>
        <w:t>或科技執法</w:t>
      </w:r>
      <w:r w:rsidRPr="006F2A65">
        <w:rPr>
          <w:rFonts w:hint="eastAsia"/>
        </w:rPr>
        <w:t>，應為必須納入的改善策略選項，並加強</w:t>
      </w:r>
      <w:r w:rsidR="008F1F8E" w:rsidRPr="006F2A65">
        <w:rPr>
          <w:rFonts w:hint="eastAsia"/>
        </w:rPr>
        <w:t>交通宣導層面，</w:t>
      </w:r>
      <w:r w:rsidR="00DB1AD3" w:rsidRPr="006F2A65">
        <w:rPr>
          <w:rFonts w:hint="eastAsia"/>
        </w:rPr>
        <w:t>導引</w:t>
      </w:r>
      <w:r w:rsidR="008F1F8E" w:rsidRPr="006F2A65">
        <w:rPr>
          <w:rFonts w:hint="eastAsia"/>
        </w:rPr>
        <w:t>調整民眾用路習慣。</w:t>
      </w:r>
    </w:p>
    <w:p w:rsidR="00952DAF" w:rsidRPr="006F2A65" w:rsidRDefault="00952DAF" w:rsidP="00952DAF">
      <w:pPr>
        <w:pStyle w:val="aff4"/>
        <w:ind w:firstLine="521"/>
      </w:pPr>
      <w:r w:rsidRPr="006F2A65">
        <w:rPr>
          <w:rFonts w:hint="eastAsia"/>
        </w:rPr>
        <w:t>(二)策略</w:t>
      </w:r>
      <w:proofErr w:type="gramStart"/>
      <w:r w:rsidRPr="006F2A65">
        <w:rPr>
          <w:rFonts w:hint="eastAsia"/>
        </w:rPr>
        <w:t>三</w:t>
      </w:r>
      <w:proofErr w:type="gramEnd"/>
      <w:r w:rsidRPr="006F2A65">
        <w:rPr>
          <w:rFonts w:hint="eastAsia"/>
        </w:rPr>
        <w:t>：考量</w:t>
      </w:r>
      <w:r w:rsidR="009078E5" w:rsidRPr="006F2A65">
        <w:rPr>
          <w:rFonts w:hint="eastAsia"/>
        </w:rPr>
        <w:t>方案執行難易度，</w:t>
      </w:r>
      <w:proofErr w:type="gramStart"/>
      <w:r w:rsidRPr="006F2A65">
        <w:rPr>
          <w:rFonts w:hint="eastAsia"/>
        </w:rPr>
        <w:t>研</w:t>
      </w:r>
      <w:proofErr w:type="gramEnd"/>
      <w:r w:rsidRPr="006F2A65">
        <w:rPr>
          <w:rFonts w:hint="eastAsia"/>
        </w:rPr>
        <w:t>提</w:t>
      </w:r>
      <w:r w:rsidR="009078E5" w:rsidRPr="006F2A65">
        <w:rPr>
          <w:rFonts w:hint="eastAsia"/>
        </w:rPr>
        <w:t>分階段</w:t>
      </w:r>
      <w:r w:rsidR="008F1F8E" w:rsidRPr="006F2A65">
        <w:rPr>
          <w:rFonts w:hint="eastAsia"/>
        </w:rPr>
        <w:t>改</w:t>
      </w:r>
      <w:r w:rsidRPr="006F2A65">
        <w:rPr>
          <w:rFonts w:hint="eastAsia"/>
        </w:rPr>
        <w:t>善策略</w:t>
      </w:r>
    </w:p>
    <w:p w:rsidR="00F94F2F" w:rsidRPr="006F2A65" w:rsidRDefault="009078E5" w:rsidP="009078E5">
      <w:pPr>
        <w:pStyle w:val="aff6"/>
        <w:ind w:left="600" w:firstLine="480"/>
      </w:pPr>
      <w:r w:rsidRPr="006F2A65">
        <w:rPr>
          <w:rFonts w:hint="eastAsia"/>
        </w:rPr>
        <w:t>改善方案涉及標誌標線調整、土木工程、交通限制管制等策略，</w:t>
      </w:r>
      <w:proofErr w:type="gramStart"/>
      <w:r w:rsidRPr="006F2A65">
        <w:rPr>
          <w:rFonts w:hint="eastAsia"/>
        </w:rPr>
        <w:t>需綜整</w:t>
      </w:r>
      <w:proofErr w:type="gramEnd"/>
      <w:r w:rsidRPr="006F2A65">
        <w:rPr>
          <w:rFonts w:hint="eastAsia"/>
        </w:rPr>
        <w:t>考量經費預算、工程可行性與民眾接受度，不一定要一次到位，可</w:t>
      </w:r>
      <w:proofErr w:type="gramStart"/>
      <w:r w:rsidRPr="006F2A65">
        <w:rPr>
          <w:rFonts w:hint="eastAsia"/>
        </w:rPr>
        <w:t>研</w:t>
      </w:r>
      <w:proofErr w:type="gramEnd"/>
      <w:r w:rsidRPr="006F2A65">
        <w:rPr>
          <w:rFonts w:hint="eastAsia"/>
        </w:rPr>
        <w:t>擬分階段改善策略，輔以改善績效監測機制，讓主管機關更有彈性實施方案。</w:t>
      </w:r>
    </w:p>
    <w:p w:rsidR="00F94F2F" w:rsidRPr="008F3F7E" w:rsidRDefault="00F94F2F" w:rsidP="00F94F2F">
      <w:pPr>
        <w:pStyle w:val="2"/>
        <w:rPr>
          <w:lang w:bidi="he-IL"/>
          <w:rPrChange w:id="5" w:author="王蕾絜(Lei Jie Wang)" w:date="2022-03-01T11:14:00Z">
            <w:rPr>
              <w:lang w:bidi="he-IL"/>
            </w:rPr>
          </w:rPrChange>
        </w:rPr>
      </w:pPr>
      <w:bookmarkStart w:id="6" w:name="_Toc91593873"/>
      <w:r w:rsidRPr="006F2A65">
        <w:rPr>
          <w:rFonts w:hint="eastAsia"/>
          <w:lang w:bidi="he-IL"/>
        </w:rPr>
        <w:t>2</w:t>
      </w:r>
      <w:r w:rsidRPr="000808ED">
        <w:rPr>
          <w:rFonts w:hint="eastAsia"/>
          <w:color w:val="FF0000"/>
          <w:lang w:bidi="he-IL"/>
          <w:rPrChange w:id="7" w:author="王蕾絜(Lei Jie Wang)" w:date="2022-03-01T10:24:00Z">
            <w:rPr>
              <w:rFonts w:hint="eastAsia"/>
              <w:lang w:bidi="he-IL"/>
            </w:rPr>
          </w:rPrChange>
        </w:rPr>
        <w:t>.</w:t>
      </w:r>
      <w:r w:rsidRPr="008F3F7E">
        <w:rPr>
          <w:rFonts w:hint="eastAsia"/>
          <w:lang w:bidi="he-IL"/>
          <w:rPrChange w:id="8" w:author="王蕾絜(Lei Jie Wang)" w:date="2022-03-01T11:14:00Z">
            <w:rPr>
              <w:rFonts w:hint="eastAsia"/>
              <w:lang w:bidi="he-IL"/>
            </w:rPr>
          </w:rPrChange>
        </w:rPr>
        <w:t xml:space="preserve">3 </w:t>
      </w:r>
      <w:r w:rsidRPr="008F3F7E">
        <w:rPr>
          <w:rFonts w:hint="eastAsia"/>
          <w:lang w:bidi="he-IL"/>
          <w:rPrChange w:id="9" w:author="王蕾絜(Lei Jie Wang)" w:date="2022-03-01T11:14:00Z">
            <w:rPr>
              <w:rFonts w:hint="eastAsia"/>
              <w:lang w:bidi="he-IL"/>
            </w:rPr>
          </w:rPrChange>
        </w:rPr>
        <w:t>現況掌握及相關改善計畫回顧</w:t>
      </w:r>
      <w:bookmarkEnd w:id="6"/>
    </w:p>
    <w:p w:rsidR="00051182" w:rsidRPr="000808ED" w:rsidRDefault="00F94F2F" w:rsidP="009052AD">
      <w:pPr>
        <w:pStyle w:val="21"/>
        <w:rPr>
          <w:color w:val="FF0000"/>
          <w:lang w:bidi="he-IL"/>
          <w:rPrChange w:id="10" w:author="王蕾絜(Lei Jie Wang)" w:date="2022-03-01T10:24:00Z">
            <w:rPr>
              <w:lang w:bidi="he-IL"/>
            </w:rPr>
          </w:rPrChange>
        </w:rPr>
      </w:pPr>
      <w:r w:rsidRPr="008F3F7E">
        <w:rPr>
          <w:rFonts w:hint="eastAsia"/>
          <w:lang w:bidi="he-IL"/>
          <w:rPrChange w:id="11" w:author="王蕾絜(Lei Jie Wang)" w:date="2022-03-01T11:14:00Z">
            <w:rPr>
              <w:rFonts w:hint="eastAsia"/>
              <w:lang w:bidi="he-IL"/>
            </w:rPr>
          </w:rPrChange>
        </w:rPr>
        <w:t>肇事資料是所有易肇事地點改善流程的基礎，</w:t>
      </w:r>
      <w:r w:rsidRPr="008F3F7E">
        <w:rPr>
          <w:rFonts w:hint="eastAsia"/>
          <w:b/>
          <w:lang w:bidi="he-IL"/>
          <w:rPrChange w:id="12" w:author="王蕾絜(Lei Jie Wang)" w:date="2022-03-01T11:14:00Z">
            <w:rPr>
              <w:rFonts w:hint="eastAsia"/>
              <w:b/>
              <w:lang w:bidi="he-IL"/>
            </w:rPr>
          </w:rPrChange>
        </w:rPr>
        <w:t>本團隊</w:t>
      </w:r>
      <w:ins w:id="13" w:author="王蕾絜(Lei Jie Wang)" w:date="2022-03-01T11:13:00Z">
        <w:r w:rsidR="008F3F7E" w:rsidRPr="008F3F7E">
          <w:rPr>
            <w:rFonts w:hint="eastAsia"/>
            <w:b/>
            <w:lang w:bidi="he-IL"/>
            <w:rPrChange w:id="14" w:author="王蕾絜(Lei Jie Wang)" w:date="2022-03-01T11:14:00Z">
              <w:rPr>
                <w:rFonts w:hint="eastAsia"/>
                <w:b/>
                <w:color w:val="FF0000"/>
                <w:lang w:bidi="he-IL"/>
              </w:rPr>
            </w:rPrChange>
          </w:rPr>
          <w:t>以</w:t>
        </w:r>
        <w:r w:rsidR="008F3F7E" w:rsidRPr="008F3F7E">
          <w:rPr>
            <w:rFonts w:hint="eastAsia"/>
            <w:rPrChange w:id="15" w:author="王蕾絜(Lei Jie Wang)" w:date="2022-03-01T11:14:00Z">
              <w:rPr>
                <w:rFonts w:hint="eastAsia"/>
                <w:color w:val="FF0000"/>
              </w:rPr>
            </w:rPrChange>
          </w:rPr>
          <w:t>桃園市政府交通局</w:t>
        </w:r>
        <w:r w:rsidR="008F3F7E" w:rsidRPr="008F3F7E">
          <w:rPr>
            <w:rFonts w:hint="eastAsia"/>
            <w:rPrChange w:id="16" w:author="王蕾絜(Lei Jie Wang)" w:date="2022-03-01T11:14:00Z">
              <w:rPr>
                <w:rFonts w:hint="eastAsia"/>
                <w:color w:val="FF0000"/>
              </w:rPr>
            </w:rPrChange>
          </w:rPr>
          <w:t>所提供肇</w:t>
        </w:r>
      </w:ins>
      <w:ins w:id="17" w:author="王蕾絜(Lei Jie Wang)" w:date="2022-03-01T11:14:00Z">
        <w:r w:rsidR="008F3F7E" w:rsidRPr="008F3F7E">
          <w:rPr>
            <w:rFonts w:hint="eastAsia"/>
            <w:rPrChange w:id="18" w:author="王蕾絜(Lei Jie Wang)" w:date="2022-03-01T11:14:00Z">
              <w:rPr>
                <w:rFonts w:hint="eastAsia"/>
                <w:color w:val="FF0000"/>
              </w:rPr>
            </w:rPrChange>
          </w:rPr>
          <w:t>事</w:t>
        </w:r>
      </w:ins>
      <w:ins w:id="19" w:author="王蕾絜(Lei Jie Wang)" w:date="2022-03-01T11:13:00Z">
        <w:r w:rsidR="008F3F7E" w:rsidRPr="008F3F7E">
          <w:rPr>
            <w:rFonts w:hint="eastAsia"/>
            <w:rPrChange w:id="20" w:author="王蕾絜(Lei Jie Wang)" w:date="2022-03-01T11:14:00Z">
              <w:rPr>
                <w:rFonts w:hint="eastAsia"/>
                <w:color w:val="FF0000"/>
              </w:rPr>
            </w:rPrChange>
          </w:rPr>
          <w:t>資</w:t>
        </w:r>
      </w:ins>
      <w:ins w:id="21" w:author="王蕾絜(Lei Jie Wang)" w:date="2022-03-01T11:14:00Z">
        <w:r w:rsidR="008F3F7E" w:rsidRPr="008F3F7E">
          <w:rPr>
            <w:rFonts w:hint="eastAsia"/>
            <w:rPrChange w:id="22" w:author="王蕾絜(Lei Jie Wang)" w:date="2022-03-01T11:14:00Z">
              <w:rPr>
                <w:rFonts w:hint="eastAsia"/>
                <w:color w:val="FF0000"/>
              </w:rPr>
            </w:rPrChange>
          </w:rPr>
          <w:t>料進行統計與趨勢分析</w:t>
        </w:r>
      </w:ins>
      <w:del w:id="23" w:author="王蕾絜(Lei Jie Wang)" w:date="2022-03-01T11:14:00Z">
        <w:r w:rsidRPr="008F3F7E" w:rsidDel="008F3F7E">
          <w:rPr>
            <w:rFonts w:hint="eastAsia"/>
            <w:b/>
            <w:lang w:bidi="he-IL"/>
            <w:rPrChange w:id="24" w:author="王蕾絜(Lei Jie Wang)" w:date="2022-03-01T11:14:00Z">
              <w:rPr>
                <w:rFonts w:hint="eastAsia"/>
                <w:b/>
                <w:lang w:bidi="he-IL"/>
              </w:rPr>
            </w:rPrChange>
          </w:rPr>
          <w:delText>彙整</w:delText>
        </w:r>
        <w:r w:rsidRPr="008F3F7E" w:rsidDel="008F3F7E">
          <w:rPr>
            <w:rFonts w:hint="eastAsia"/>
            <w:b/>
            <w:rPrChange w:id="25" w:author="王蕾絜(Lei Jie Wang)" w:date="2022-03-01T11:14:00Z">
              <w:rPr>
                <w:rFonts w:hint="eastAsia"/>
                <w:b/>
              </w:rPr>
            </w:rPrChange>
          </w:rPr>
          <w:delText>內政部統計查詢網</w:delText>
        </w:r>
        <w:r w:rsidRPr="008F3F7E" w:rsidDel="008F3F7E">
          <w:rPr>
            <w:rFonts w:hint="eastAsia"/>
            <w:b/>
            <w:lang w:bidi="he-IL"/>
            <w:rPrChange w:id="26" w:author="王蕾絜(Lei Jie Wang)" w:date="2022-03-01T11:14:00Z">
              <w:rPr>
                <w:rFonts w:hint="eastAsia"/>
                <w:b/>
                <w:lang w:bidi="he-IL"/>
              </w:rPr>
            </w:rPrChange>
          </w:rPr>
          <w:delText>、</w:delText>
        </w:r>
        <w:r w:rsidRPr="008F3F7E" w:rsidDel="008F3F7E">
          <w:rPr>
            <w:rFonts w:hint="eastAsia"/>
            <w:b/>
            <w:rPrChange w:id="27" w:author="王蕾絜(Lei Jie Wang)" w:date="2022-03-01T11:14:00Z">
              <w:rPr>
                <w:rFonts w:hint="eastAsia"/>
                <w:b/>
              </w:rPr>
            </w:rPrChange>
          </w:rPr>
          <w:delText>政府資料開放平台、道安平台</w:delText>
        </w:r>
        <w:r w:rsidRPr="008F3F7E" w:rsidDel="008F3F7E">
          <w:rPr>
            <w:rFonts w:hint="eastAsia"/>
            <w:b/>
            <w:lang w:bidi="he-IL"/>
            <w:rPrChange w:id="28" w:author="王蕾絜(Lei Jie Wang)" w:date="2022-03-01T11:14:00Z">
              <w:rPr>
                <w:rFonts w:hint="eastAsia"/>
                <w:b/>
                <w:lang w:bidi="he-IL"/>
              </w:rPr>
            </w:rPrChange>
          </w:rPr>
          <w:delText>分析桃園市道路交通事故現況</w:delText>
        </w:r>
      </w:del>
      <w:r w:rsidRPr="008F3F7E">
        <w:rPr>
          <w:rFonts w:hint="eastAsia"/>
          <w:lang w:bidi="he-IL"/>
          <w:rPrChange w:id="29" w:author="王蕾絜(Lei Jie Wang)" w:date="2022-03-01T11:14:00Z">
            <w:rPr>
              <w:rFonts w:hint="eastAsia"/>
              <w:lang w:bidi="he-IL"/>
            </w:rPr>
          </w:rPrChange>
        </w:rPr>
        <w:t>，</w:t>
      </w:r>
      <w:ins w:id="30" w:author="王蕾絜(Lei Jie Wang)" w:date="2022-03-01T11:14:00Z">
        <w:r w:rsidR="008F3F7E" w:rsidRPr="008F3F7E">
          <w:rPr>
            <w:rFonts w:hint="eastAsia"/>
            <w:lang w:bidi="he-IL"/>
            <w:rPrChange w:id="31" w:author="王蕾絜(Lei Jie Wang)" w:date="2022-03-01T11:14:00Z">
              <w:rPr>
                <w:rFonts w:hint="eastAsia"/>
                <w:color w:val="FF0000"/>
                <w:lang w:bidi="he-IL"/>
              </w:rPr>
            </w:rPrChange>
          </w:rPr>
          <w:t>藉以掌握</w:t>
        </w:r>
      </w:ins>
      <w:del w:id="32" w:author="王蕾絜(Lei Jie Wang)" w:date="2022-03-01T11:14:00Z">
        <w:r w:rsidRPr="008F3F7E" w:rsidDel="008F3F7E">
          <w:rPr>
            <w:rFonts w:hint="eastAsia"/>
            <w:lang w:bidi="he-IL"/>
            <w:rPrChange w:id="33" w:author="王蕾絜(Lei Jie Wang)" w:date="2022-03-01T11:14:00Z">
              <w:rPr>
                <w:rFonts w:hint="eastAsia"/>
                <w:lang w:bidi="he-IL"/>
              </w:rPr>
            </w:rPrChange>
          </w:rPr>
          <w:delText>說明本團隊對於</w:delText>
        </w:r>
      </w:del>
      <w:r w:rsidRPr="008F3F7E">
        <w:rPr>
          <w:rFonts w:hint="eastAsia"/>
          <w:lang w:bidi="he-IL"/>
          <w:rPrChange w:id="34" w:author="王蕾絜(Lei Jie Wang)" w:date="2022-03-01T11:14:00Z">
            <w:rPr>
              <w:rFonts w:hint="eastAsia"/>
              <w:lang w:bidi="he-IL"/>
            </w:rPr>
          </w:rPrChange>
        </w:rPr>
        <w:t>桃園市高事故風險路廊</w:t>
      </w:r>
      <w:r w:rsidRPr="008F3F7E">
        <w:rPr>
          <w:rFonts w:hint="eastAsia"/>
          <w:lang w:bidi="he-IL"/>
          <w:rPrChange w:id="35" w:author="王蕾絜(Lei Jie Wang)" w:date="2022-03-01T11:14:00Z">
            <w:rPr>
              <w:rFonts w:hint="eastAsia"/>
              <w:lang w:bidi="he-IL"/>
            </w:rPr>
          </w:rPrChange>
        </w:rPr>
        <w:t>(</w:t>
      </w:r>
      <w:r w:rsidRPr="008F3F7E">
        <w:rPr>
          <w:rFonts w:hint="eastAsia"/>
          <w:lang w:bidi="he-IL"/>
          <w:rPrChange w:id="36" w:author="王蕾絜(Lei Jie Wang)" w:date="2022-03-01T11:14:00Z">
            <w:rPr>
              <w:rFonts w:hint="eastAsia"/>
              <w:lang w:bidi="he-IL"/>
            </w:rPr>
          </w:rPrChange>
        </w:rPr>
        <w:t>路口</w:t>
      </w:r>
      <w:r w:rsidRPr="008F3F7E">
        <w:rPr>
          <w:rFonts w:hint="eastAsia"/>
          <w:lang w:bidi="he-IL"/>
          <w:rPrChange w:id="37" w:author="王蕾絜(Lei Jie Wang)" w:date="2022-03-01T11:14:00Z">
            <w:rPr>
              <w:rFonts w:hint="eastAsia"/>
              <w:lang w:bidi="he-IL"/>
            </w:rPr>
          </w:rPrChange>
        </w:rPr>
        <w:t>)</w:t>
      </w:r>
      <w:r w:rsidRPr="008F3F7E">
        <w:rPr>
          <w:rFonts w:hint="eastAsia"/>
          <w:lang w:bidi="he-IL"/>
          <w:rPrChange w:id="38" w:author="王蕾絜(Lei Jie Wang)" w:date="2022-03-01T11:14:00Z">
            <w:rPr>
              <w:rFonts w:hint="eastAsia"/>
              <w:lang w:bidi="he-IL"/>
            </w:rPr>
          </w:rPrChange>
        </w:rPr>
        <w:t>現況</w:t>
      </w:r>
      <w:del w:id="39" w:author="王蕾絜(Lei Jie Wang)" w:date="2022-03-01T11:14:00Z">
        <w:r w:rsidRPr="008F3F7E" w:rsidDel="008F3F7E">
          <w:rPr>
            <w:rFonts w:hint="eastAsia"/>
            <w:lang w:bidi="he-IL"/>
            <w:rPrChange w:id="40" w:author="王蕾絜(Lei Jie Wang)" w:date="2022-03-01T11:14:00Z">
              <w:rPr>
                <w:rFonts w:hint="eastAsia"/>
                <w:lang w:bidi="he-IL"/>
              </w:rPr>
            </w:rPrChange>
          </w:rPr>
          <w:delText>掌握</w:delText>
        </w:r>
      </w:del>
      <w:r w:rsidRPr="008F3F7E">
        <w:rPr>
          <w:rFonts w:hint="eastAsia"/>
          <w:lang w:bidi="he-IL"/>
          <w:rPrChange w:id="41" w:author="王蕾絜(Lei Jie Wang)" w:date="2022-03-01T11:14:00Z">
            <w:rPr>
              <w:rFonts w:hint="eastAsia"/>
              <w:lang w:bidi="he-IL"/>
            </w:rPr>
          </w:rPrChange>
        </w:rPr>
        <w:t>情形。</w:t>
      </w:r>
      <w:r w:rsidR="00051182" w:rsidRPr="000808ED">
        <w:rPr>
          <w:color w:val="FF0000"/>
          <w:lang w:bidi="he-IL"/>
          <w:rPrChange w:id="42" w:author="王蕾絜(Lei Jie Wang)" w:date="2022-03-01T10:24:00Z">
            <w:rPr>
              <w:lang w:bidi="he-IL"/>
            </w:rPr>
          </w:rPrChange>
        </w:rPr>
        <w:br w:type="page"/>
      </w:r>
    </w:p>
    <w:p w:rsidR="00F94F2F" w:rsidRPr="008F5C8D" w:rsidRDefault="00F94F2F" w:rsidP="00F94F2F">
      <w:pPr>
        <w:pStyle w:val="a9"/>
        <w:rPr>
          <w:lang w:bidi="he-IL"/>
          <w:rPrChange w:id="43" w:author="王蕾絜(Lei Jie Wang)" w:date="2022-03-01T11:12:00Z">
            <w:rPr>
              <w:lang w:bidi="he-IL"/>
            </w:rPr>
          </w:rPrChange>
        </w:rPr>
      </w:pPr>
      <w:r w:rsidRPr="008F5C8D">
        <w:rPr>
          <w:rFonts w:hint="eastAsia"/>
          <w:lang w:bidi="he-IL"/>
          <w:rPrChange w:id="44" w:author="王蕾絜(Lei Jie Wang)" w:date="2022-03-01T11:12:00Z">
            <w:rPr>
              <w:rFonts w:hint="eastAsia"/>
              <w:lang w:bidi="he-IL"/>
            </w:rPr>
          </w:rPrChange>
        </w:rPr>
        <w:lastRenderedPageBreak/>
        <w:t>一、桃園市近</w:t>
      </w:r>
      <w:ins w:id="45" w:author="王蕾絜(Lei Jie Wang)" w:date="2022-03-01T11:11:00Z">
        <w:r w:rsidR="008F5C8D" w:rsidRPr="008F5C8D">
          <w:rPr>
            <w:rFonts w:hint="eastAsia"/>
            <w:lang w:bidi="he-IL"/>
            <w:rPrChange w:id="46" w:author="王蕾絜(Lei Jie Wang)" w:date="2022-03-01T11:12:00Z">
              <w:rPr>
                <w:rFonts w:hint="eastAsia"/>
                <w:color w:val="FF0000"/>
                <w:lang w:bidi="he-IL"/>
              </w:rPr>
            </w:rPrChange>
          </w:rPr>
          <w:t>兩</w:t>
        </w:r>
      </w:ins>
      <w:del w:id="47" w:author="王蕾絜(Lei Jie Wang)" w:date="2022-03-01T11:11:00Z">
        <w:r w:rsidRPr="008F5C8D" w:rsidDel="008F5C8D">
          <w:rPr>
            <w:rFonts w:hint="eastAsia"/>
            <w:lang w:bidi="he-IL"/>
            <w:rPrChange w:id="48" w:author="王蕾絜(Lei Jie Wang)" w:date="2022-03-01T11:12:00Z">
              <w:rPr>
                <w:rFonts w:hint="eastAsia"/>
                <w:lang w:bidi="he-IL"/>
              </w:rPr>
            </w:rPrChange>
          </w:rPr>
          <w:delText>三</w:delText>
        </w:r>
      </w:del>
      <w:r w:rsidRPr="008F5C8D">
        <w:rPr>
          <w:rFonts w:hint="eastAsia"/>
          <w:lang w:bidi="he-IL"/>
          <w:rPrChange w:id="49" w:author="王蕾絜(Lei Jie Wang)" w:date="2022-03-01T11:12:00Z">
            <w:rPr>
              <w:rFonts w:hint="eastAsia"/>
              <w:lang w:bidi="he-IL"/>
            </w:rPr>
          </w:rPrChange>
        </w:rPr>
        <w:t>年肇事件數統計</w:t>
      </w:r>
    </w:p>
    <w:p w:rsidR="00F94F2F" w:rsidRPr="008F5C8D" w:rsidRDefault="008F5C8D" w:rsidP="00F94F2F">
      <w:pPr>
        <w:pStyle w:val="ae"/>
        <w:ind w:firstLine="480"/>
        <w:rPr>
          <w:rPrChange w:id="50" w:author="王蕾絜(Lei Jie Wang)" w:date="2022-03-01T11:12:00Z">
            <w:rPr/>
          </w:rPrChange>
        </w:rPr>
      </w:pPr>
      <w:ins w:id="51" w:author="王蕾絜(Lei Jie Wang)" w:date="2022-03-01T11:12:00Z">
        <w:r w:rsidRPr="008F5C8D">
          <w:rPr>
            <w:rFonts w:hint="eastAsia"/>
            <w:rPrChange w:id="52" w:author="王蕾絜(Lei Jie Wang)" w:date="2022-03-01T11:12:00Z">
              <w:rPr>
                <w:rFonts w:hint="eastAsia"/>
                <w:color w:val="FF0000"/>
              </w:rPr>
            </w:rPrChange>
          </w:rPr>
          <w:t>桃園市政府交通局</w:t>
        </w:r>
      </w:ins>
      <w:ins w:id="53" w:author="王蕾絜(Lei Jie Wang)" w:date="2022-03-01T11:08:00Z">
        <w:r w:rsidRPr="008F5C8D">
          <w:rPr>
            <w:rFonts w:hint="eastAsia"/>
            <w:rPrChange w:id="54" w:author="王蕾絜(Lei Jie Wang)" w:date="2022-03-01T11:12:00Z">
              <w:rPr>
                <w:rFonts w:hint="eastAsia"/>
                <w:color w:val="FF0000"/>
              </w:rPr>
            </w:rPrChange>
          </w:rPr>
          <w:t>提供本案</w:t>
        </w:r>
        <w:r w:rsidRPr="008F5C8D">
          <w:rPr>
            <w:rFonts w:hint="eastAsia"/>
            <w:rPrChange w:id="55" w:author="王蕾絜(Lei Jie Wang)" w:date="2022-03-01T11:12:00Z">
              <w:rPr>
                <w:rFonts w:hint="eastAsia"/>
                <w:color w:val="FF0000"/>
              </w:rPr>
            </w:rPrChange>
          </w:rPr>
          <w:t>109</w:t>
        </w:r>
      </w:ins>
      <w:ins w:id="56" w:author="王蕾絜(Lei Jie Wang)" w:date="2022-03-01T11:09:00Z">
        <w:r w:rsidRPr="008F5C8D">
          <w:rPr>
            <w:rFonts w:hint="eastAsia"/>
            <w:rPrChange w:id="57" w:author="王蕾絜(Lei Jie Wang)" w:date="2022-03-01T11:12:00Z">
              <w:rPr>
                <w:rFonts w:hint="eastAsia"/>
                <w:color w:val="FF0000"/>
              </w:rPr>
            </w:rPrChange>
          </w:rPr>
          <w:t>年及</w:t>
        </w:r>
        <w:r w:rsidRPr="008F5C8D">
          <w:rPr>
            <w:rFonts w:hint="eastAsia"/>
            <w:rPrChange w:id="58" w:author="王蕾絜(Lei Jie Wang)" w:date="2022-03-01T11:12:00Z">
              <w:rPr>
                <w:rFonts w:hint="eastAsia"/>
                <w:color w:val="FF0000"/>
              </w:rPr>
            </w:rPrChange>
          </w:rPr>
          <w:t>110</w:t>
        </w:r>
        <w:r w:rsidRPr="008F5C8D">
          <w:rPr>
            <w:rFonts w:hint="eastAsia"/>
            <w:rPrChange w:id="59" w:author="王蕾絜(Lei Jie Wang)" w:date="2022-03-01T11:12:00Z">
              <w:rPr>
                <w:rFonts w:hint="eastAsia"/>
                <w:color w:val="FF0000"/>
              </w:rPr>
            </w:rPrChange>
          </w:rPr>
          <w:t>年</w:t>
        </w:r>
        <w:r w:rsidRPr="008F5C8D">
          <w:rPr>
            <w:rFonts w:hint="eastAsia"/>
            <w:rPrChange w:id="60" w:author="王蕾絜(Lei Jie Wang)" w:date="2022-03-01T11:12:00Z">
              <w:rPr>
                <w:rFonts w:hint="eastAsia"/>
                <w:color w:val="FF0000"/>
              </w:rPr>
            </w:rPrChange>
          </w:rPr>
          <w:t>1</w:t>
        </w:r>
        <w:r w:rsidRPr="008F5C8D">
          <w:rPr>
            <w:rFonts w:hint="eastAsia"/>
            <w:rPrChange w:id="61" w:author="王蕾絜(Lei Jie Wang)" w:date="2022-03-01T11:12:00Z">
              <w:rPr>
                <w:rFonts w:hint="eastAsia"/>
                <w:color w:val="FF0000"/>
              </w:rPr>
            </w:rPrChange>
          </w:rPr>
          <w:t>月至</w:t>
        </w:r>
        <w:r w:rsidRPr="008F5C8D">
          <w:rPr>
            <w:rFonts w:hint="eastAsia"/>
            <w:rPrChange w:id="62" w:author="王蕾絜(Lei Jie Wang)" w:date="2022-03-01T11:12:00Z">
              <w:rPr>
                <w:rFonts w:hint="eastAsia"/>
                <w:color w:val="FF0000"/>
              </w:rPr>
            </w:rPrChange>
          </w:rPr>
          <w:t>9</w:t>
        </w:r>
        <w:r w:rsidRPr="008F5C8D">
          <w:rPr>
            <w:rFonts w:hint="eastAsia"/>
            <w:rPrChange w:id="63" w:author="王蕾絜(Lei Jie Wang)" w:date="2022-03-01T11:12:00Z">
              <w:rPr>
                <w:rFonts w:hint="eastAsia"/>
                <w:color w:val="FF0000"/>
              </w:rPr>
            </w:rPrChange>
          </w:rPr>
          <w:t>月桃園市肇事資料，統計顯示，</w:t>
        </w:r>
        <w:r w:rsidRPr="008F5C8D">
          <w:rPr>
            <w:rFonts w:hint="eastAsia"/>
            <w:rPrChange w:id="64" w:author="王蕾絜(Lei Jie Wang)" w:date="2022-03-01T11:12:00Z">
              <w:rPr>
                <w:rFonts w:hint="eastAsia"/>
                <w:color w:val="FF0000"/>
              </w:rPr>
            </w:rPrChange>
          </w:rPr>
          <w:t>A1</w:t>
        </w:r>
        <w:r w:rsidRPr="008F5C8D">
          <w:rPr>
            <w:rFonts w:hint="eastAsia"/>
            <w:rPrChange w:id="65" w:author="王蕾絜(Lei Jie Wang)" w:date="2022-03-01T11:12:00Z">
              <w:rPr>
                <w:rFonts w:hint="eastAsia"/>
                <w:color w:val="FF0000"/>
              </w:rPr>
            </w:rPrChange>
          </w:rPr>
          <w:t>事件</w:t>
        </w:r>
      </w:ins>
      <w:ins w:id="66" w:author="王蕾絜(Lei Jie Wang)" w:date="2022-03-01T11:10:00Z">
        <w:r w:rsidRPr="008F5C8D">
          <w:rPr>
            <w:rFonts w:hint="eastAsia"/>
            <w:rPrChange w:id="67" w:author="王蕾絜(Lei Jie Wang)" w:date="2022-03-01T11:12:00Z">
              <w:rPr>
                <w:rFonts w:hint="eastAsia"/>
                <w:color w:val="FF0000"/>
              </w:rPr>
            </w:rPrChange>
          </w:rPr>
          <w:t>共發生</w:t>
        </w:r>
        <w:r w:rsidRPr="008F5C8D">
          <w:rPr>
            <w:rFonts w:hint="eastAsia"/>
            <w:rPrChange w:id="68" w:author="王蕾絜(Lei Jie Wang)" w:date="2022-03-01T11:12:00Z">
              <w:rPr>
                <w:rFonts w:hint="eastAsia"/>
                <w:color w:val="FF0000"/>
              </w:rPr>
            </w:rPrChange>
          </w:rPr>
          <w:t>291</w:t>
        </w:r>
        <w:r w:rsidRPr="008F5C8D">
          <w:rPr>
            <w:rFonts w:hint="eastAsia"/>
            <w:rPrChange w:id="69" w:author="王蕾絜(Lei Jie Wang)" w:date="2022-03-01T11:12:00Z">
              <w:rPr>
                <w:rFonts w:hint="eastAsia"/>
                <w:color w:val="FF0000"/>
              </w:rPr>
            </w:rPrChange>
          </w:rPr>
          <w:t>件，造成</w:t>
        </w:r>
        <w:r w:rsidRPr="008F5C8D">
          <w:rPr>
            <w:rFonts w:hint="eastAsia"/>
            <w:rPrChange w:id="70" w:author="王蕾絜(Lei Jie Wang)" w:date="2022-03-01T11:12:00Z">
              <w:rPr>
                <w:rFonts w:hint="eastAsia"/>
                <w:color w:val="FF0000"/>
              </w:rPr>
            </w:rPrChange>
          </w:rPr>
          <w:t>348</w:t>
        </w:r>
        <w:r w:rsidRPr="008F5C8D">
          <w:rPr>
            <w:rFonts w:hint="eastAsia"/>
            <w:rPrChange w:id="71" w:author="王蕾絜(Lei Jie Wang)" w:date="2022-03-01T11:12:00Z">
              <w:rPr>
                <w:rFonts w:hint="eastAsia"/>
                <w:color w:val="FF0000"/>
              </w:rPr>
            </w:rPrChange>
          </w:rPr>
          <w:t>人死亡，</w:t>
        </w:r>
        <w:r w:rsidRPr="008F5C8D">
          <w:rPr>
            <w:rFonts w:hint="eastAsia"/>
            <w:rPrChange w:id="72" w:author="王蕾絜(Lei Jie Wang)" w:date="2022-03-01T11:12:00Z">
              <w:rPr>
                <w:rFonts w:hint="eastAsia"/>
                <w:color w:val="FF0000"/>
              </w:rPr>
            </w:rPrChange>
          </w:rPr>
          <w:t>A2</w:t>
        </w:r>
        <w:r w:rsidRPr="008F5C8D">
          <w:rPr>
            <w:rFonts w:hint="eastAsia"/>
            <w:rPrChange w:id="73" w:author="王蕾絜(Lei Jie Wang)" w:date="2022-03-01T11:12:00Z">
              <w:rPr>
                <w:rFonts w:hint="eastAsia"/>
                <w:color w:val="FF0000"/>
              </w:rPr>
            </w:rPrChange>
          </w:rPr>
          <w:t>事件共發生</w:t>
        </w:r>
        <w:r w:rsidRPr="008F5C8D">
          <w:rPr>
            <w:rPrChange w:id="74" w:author="王蕾絜(Lei Jie Wang)" w:date="2022-03-01T11:12:00Z">
              <w:rPr>
                <w:color w:val="FF0000"/>
              </w:rPr>
            </w:rPrChange>
          </w:rPr>
          <w:t>81,924</w:t>
        </w:r>
        <w:r w:rsidRPr="008F5C8D">
          <w:rPr>
            <w:rFonts w:hint="eastAsia"/>
            <w:rPrChange w:id="75" w:author="王蕾絜(Lei Jie Wang)" w:date="2022-03-01T11:12:00Z">
              <w:rPr>
                <w:rFonts w:hint="eastAsia"/>
                <w:color w:val="FF0000"/>
              </w:rPr>
            </w:rPrChange>
          </w:rPr>
          <w:t>件，</w:t>
        </w:r>
        <w:r w:rsidRPr="008F5C8D">
          <w:rPr>
            <w:rFonts w:hint="eastAsia"/>
            <w:rPrChange w:id="76" w:author="王蕾絜(Lei Jie Wang)" w:date="2022-03-01T11:12:00Z">
              <w:rPr>
                <w:rFonts w:hint="eastAsia"/>
                <w:color w:val="FF0000"/>
              </w:rPr>
            </w:rPrChange>
          </w:rPr>
          <w:t>造成</w:t>
        </w:r>
        <w:r w:rsidRPr="008F5C8D">
          <w:rPr>
            <w:rPrChange w:id="77" w:author="王蕾絜(Lei Jie Wang)" w:date="2022-03-01T11:12:00Z">
              <w:rPr>
                <w:color w:val="FF0000"/>
              </w:rPr>
            </w:rPrChange>
          </w:rPr>
          <w:t>111,389</w:t>
        </w:r>
        <w:r w:rsidRPr="008F5C8D">
          <w:rPr>
            <w:rFonts w:hint="eastAsia"/>
            <w:rPrChange w:id="78" w:author="王蕾絜(Lei Jie Wang)" w:date="2022-03-01T11:12:00Z">
              <w:rPr>
                <w:rFonts w:hint="eastAsia"/>
                <w:color w:val="FF0000"/>
              </w:rPr>
            </w:rPrChange>
          </w:rPr>
          <w:t>人死亡</w:t>
        </w:r>
      </w:ins>
      <w:del w:id="79" w:author="王蕾絜(Lei Jie Wang)" w:date="2022-03-01T11:11:00Z">
        <w:r w:rsidR="00F94F2F" w:rsidRPr="008F5C8D" w:rsidDel="008F5C8D">
          <w:rPr>
            <w:rFonts w:hint="eastAsia"/>
            <w:rPrChange w:id="80" w:author="王蕾絜(Lei Jie Wang)" w:date="2022-03-01T11:12:00Z">
              <w:rPr>
                <w:rFonts w:hint="eastAsia"/>
              </w:rPr>
            </w:rPrChange>
          </w:rPr>
          <w:delText>綜觀近幾年肇事件數，以</w:delText>
        </w:r>
        <w:r w:rsidR="00F94F2F" w:rsidRPr="008F5C8D" w:rsidDel="008F5C8D">
          <w:rPr>
            <w:rFonts w:hint="eastAsia"/>
            <w:rPrChange w:id="81" w:author="王蕾絜(Lei Jie Wang)" w:date="2022-03-01T11:12:00Z">
              <w:rPr>
                <w:rFonts w:hint="eastAsia"/>
              </w:rPr>
            </w:rPrChange>
          </w:rPr>
          <w:delText>109</w:delText>
        </w:r>
        <w:r w:rsidR="00F94F2F" w:rsidRPr="008F5C8D" w:rsidDel="008F5C8D">
          <w:rPr>
            <w:rFonts w:hint="eastAsia"/>
            <w:rPrChange w:id="82" w:author="王蕾絜(Lei Jie Wang)" w:date="2022-03-01T11:12:00Z">
              <w:rPr>
                <w:rFonts w:hint="eastAsia"/>
              </w:rPr>
            </w:rPrChange>
          </w:rPr>
          <w:delText>年為最高，相較</w:delText>
        </w:r>
        <w:r w:rsidR="00F94F2F" w:rsidRPr="008F5C8D" w:rsidDel="008F5C8D">
          <w:rPr>
            <w:rFonts w:hint="eastAsia"/>
            <w:rPrChange w:id="83" w:author="王蕾絜(Lei Jie Wang)" w:date="2022-03-01T11:12:00Z">
              <w:rPr>
                <w:rFonts w:hint="eastAsia"/>
              </w:rPr>
            </w:rPrChange>
          </w:rPr>
          <w:delText>108</w:delText>
        </w:r>
        <w:r w:rsidR="00F94F2F" w:rsidRPr="008F5C8D" w:rsidDel="008F5C8D">
          <w:rPr>
            <w:rFonts w:hint="eastAsia"/>
            <w:rPrChange w:id="84" w:author="王蕾絜(Lei Jie Wang)" w:date="2022-03-01T11:12:00Z">
              <w:rPr>
                <w:rFonts w:hint="eastAsia"/>
              </w:rPr>
            </w:rPrChange>
          </w:rPr>
          <w:delText>年，事故數上升</w:delText>
        </w:r>
        <w:r w:rsidR="00F94F2F" w:rsidRPr="008F5C8D" w:rsidDel="008F5C8D">
          <w:rPr>
            <w:rFonts w:hint="eastAsia"/>
            <w:rPrChange w:id="85" w:author="王蕾絜(Lei Jie Wang)" w:date="2022-03-01T11:12:00Z">
              <w:rPr>
                <w:rFonts w:hint="eastAsia"/>
              </w:rPr>
            </w:rPrChange>
          </w:rPr>
          <w:delText>16%</w:delText>
        </w:r>
        <w:r w:rsidR="00F94F2F" w:rsidRPr="008F5C8D" w:rsidDel="008F5C8D">
          <w:rPr>
            <w:rFonts w:hint="eastAsia"/>
            <w:rPrChange w:id="86" w:author="王蕾絜(Lei Jie Wang)" w:date="2022-03-01T11:12:00Z">
              <w:rPr>
                <w:rFonts w:hint="eastAsia"/>
              </w:rPr>
            </w:rPrChange>
          </w:rPr>
          <w:delText>，死亡人數增加</w:delText>
        </w:r>
        <w:r w:rsidR="00F94F2F" w:rsidRPr="008F5C8D" w:rsidDel="008F5C8D">
          <w:rPr>
            <w:rFonts w:hint="eastAsia"/>
            <w:rPrChange w:id="87" w:author="王蕾絜(Lei Jie Wang)" w:date="2022-03-01T11:12:00Z">
              <w:rPr>
                <w:rFonts w:hint="eastAsia"/>
              </w:rPr>
            </w:rPrChange>
          </w:rPr>
          <w:delText>18</w:delText>
        </w:r>
        <w:r w:rsidR="00F94F2F" w:rsidRPr="008F5C8D" w:rsidDel="008F5C8D">
          <w:rPr>
            <w:rFonts w:hint="eastAsia"/>
            <w:rPrChange w:id="88" w:author="王蕾絜(Lei Jie Wang)" w:date="2022-03-01T11:12:00Z">
              <w:rPr>
                <w:rFonts w:hint="eastAsia"/>
              </w:rPr>
            </w:rPrChange>
          </w:rPr>
          <w:delText>人，受傷人數增加</w:delText>
        </w:r>
        <w:r w:rsidR="00F94F2F" w:rsidRPr="008F5C8D" w:rsidDel="008F5C8D">
          <w:rPr>
            <w:rFonts w:hint="eastAsia"/>
            <w:rPrChange w:id="89" w:author="王蕾絜(Lei Jie Wang)" w:date="2022-03-01T11:12:00Z">
              <w:rPr>
                <w:rFonts w:hint="eastAsia"/>
              </w:rPr>
            </w:rPrChange>
          </w:rPr>
          <w:delText>8</w:delText>
        </w:r>
        <w:r w:rsidR="00F94F2F" w:rsidRPr="008F5C8D" w:rsidDel="008F5C8D">
          <w:rPr>
            <w:rPrChange w:id="90" w:author="王蕾絜(Lei Jie Wang)" w:date="2022-03-01T11:12:00Z">
              <w:rPr/>
            </w:rPrChange>
          </w:rPr>
          <w:delText>,</w:delText>
        </w:r>
        <w:r w:rsidR="00F94F2F" w:rsidRPr="008F5C8D" w:rsidDel="008F5C8D">
          <w:rPr>
            <w:rFonts w:hint="eastAsia"/>
            <w:rPrChange w:id="91" w:author="王蕾絜(Lei Jie Wang)" w:date="2022-03-01T11:12:00Z">
              <w:rPr>
                <w:rFonts w:hint="eastAsia"/>
              </w:rPr>
            </w:rPrChange>
          </w:rPr>
          <w:delText>211</w:delText>
        </w:r>
        <w:r w:rsidR="00F94F2F" w:rsidRPr="008F5C8D" w:rsidDel="008F5C8D">
          <w:rPr>
            <w:rFonts w:hint="eastAsia"/>
            <w:rPrChange w:id="92" w:author="王蕾絜(Lei Jie Wang)" w:date="2022-03-01T11:12:00Z">
              <w:rPr>
                <w:rFonts w:hint="eastAsia"/>
              </w:rPr>
            </w:rPrChange>
          </w:rPr>
          <w:delText>人</w:delText>
        </w:r>
      </w:del>
      <w:r w:rsidR="00F94F2F" w:rsidRPr="008F5C8D">
        <w:rPr>
          <w:rFonts w:hint="eastAsia"/>
          <w:rPrChange w:id="93" w:author="王蕾絜(Lei Jie Wang)" w:date="2022-03-01T11:12:00Z">
            <w:rPr>
              <w:rFonts w:hint="eastAsia"/>
            </w:rPr>
          </w:rPrChange>
        </w:rPr>
        <w:t>。</w:t>
      </w:r>
      <w:r w:rsidR="00F94F2F" w:rsidRPr="008F5C8D">
        <w:rPr>
          <w:rPrChange w:id="94" w:author="王蕾絜(Lei Jie Wang)" w:date="2022-03-01T11:12:00Z">
            <w:rPr/>
          </w:rPrChange>
        </w:rPr>
        <w:t>詳如表</w:t>
      </w:r>
      <w:r w:rsidR="00F94F2F" w:rsidRPr="008F5C8D">
        <w:rPr>
          <w:rPrChange w:id="95" w:author="王蕾絜(Lei Jie Wang)" w:date="2022-03-01T11:12:00Z">
            <w:rPr/>
          </w:rPrChange>
        </w:rPr>
        <w:t>2.</w:t>
      </w:r>
      <w:r w:rsidR="00F94F2F" w:rsidRPr="008F5C8D">
        <w:rPr>
          <w:rFonts w:hint="eastAsia"/>
          <w:rPrChange w:id="96" w:author="王蕾絜(Lei Jie Wang)" w:date="2022-03-01T11:12:00Z">
            <w:rPr>
              <w:rFonts w:hint="eastAsia"/>
            </w:rPr>
          </w:rPrChange>
        </w:rPr>
        <w:t>3</w:t>
      </w:r>
      <w:r w:rsidR="00F94F2F" w:rsidRPr="008F5C8D">
        <w:rPr>
          <w:rPrChange w:id="97" w:author="王蕾絜(Lei Jie Wang)" w:date="2022-03-01T11:12:00Z">
            <w:rPr/>
          </w:rPrChange>
        </w:rPr>
        <w:t xml:space="preserve">-1 </w:t>
      </w:r>
      <w:r w:rsidR="00F94F2F" w:rsidRPr="008F5C8D">
        <w:rPr>
          <w:rPrChange w:id="98" w:author="王蕾絜(Lei Jie Wang)" w:date="2022-03-01T11:12:00Z">
            <w:rPr/>
          </w:rPrChange>
        </w:rPr>
        <w:t>所示。</w:t>
      </w:r>
    </w:p>
    <w:p w:rsidR="00F94F2F" w:rsidRPr="006E7DFC" w:rsidRDefault="00F94F2F" w:rsidP="00F94F2F">
      <w:pPr>
        <w:pStyle w:val="aa"/>
        <w:spacing w:before="326"/>
        <w:rPr>
          <w:rPrChange w:id="99" w:author="王蕾絜(Lei Jie Wang)" w:date="2022-03-01T11:07:00Z">
            <w:rPr/>
          </w:rPrChange>
        </w:rPr>
      </w:pPr>
      <w:bookmarkStart w:id="100" w:name="_Toc91594111"/>
      <w:r w:rsidRPr="006E7DFC">
        <w:rPr>
          <w:rPrChange w:id="101" w:author="王蕾絜(Lei Jie Wang)" w:date="2022-03-01T11:07:00Z">
            <w:rPr/>
          </w:rPrChange>
        </w:rPr>
        <w:t>表</w:t>
      </w:r>
      <w:r w:rsidRPr="006E7DFC">
        <w:rPr>
          <w:rPrChange w:id="102" w:author="王蕾絜(Lei Jie Wang)" w:date="2022-03-01T11:07:00Z">
            <w:rPr/>
          </w:rPrChange>
        </w:rPr>
        <w:t>2.</w:t>
      </w:r>
      <w:r w:rsidRPr="006E7DFC">
        <w:rPr>
          <w:rFonts w:hint="eastAsia"/>
          <w:rPrChange w:id="103" w:author="王蕾絜(Lei Jie Wang)" w:date="2022-03-01T11:07:00Z">
            <w:rPr>
              <w:rFonts w:hint="eastAsia"/>
            </w:rPr>
          </w:rPrChange>
        </w:rPr>
        <w:t>3</w:t>
      </w:r>
      <w:r w:rsidRPr="006E7DFC">
        <w:rPr>
          <w:rPrChange w:id="104" w:author="王蕾絜(Lei Jie Wang)" w:date="2022-03-01T11:07:00Z">
            <w:rPr/>
          </w:rPrChange>
        </w:rPr>
        <w:t xml:space="preserve">-1 </w:t>
      </w:r>
      <w:r w:rsidRPr="006E7DFC">
        <w:rPr>
          <w:rPrChange w:id="105" w:author="王蕾絜(Lei Jie Wang)" w:date="2022-03-01T11:07:00Z">
            <w:rPr/>
          </w:rPrChange>
        </w:rPr>
        <w:t>桃園</w:t>
      </w:r>
      <w:r w:rsidRPr="006E7DFC">
        <w:rPr>
          <w:rFonts w:hint="eastAsia"/>
          <w:rPrChange w:id="106" w:author="王蕾絜(Lei Jie Wang)" w:date="2022-03-01T11:07:00Z">
            <w:rPr>
              <w:rFonts w:hint="eastAsia"/>
            </w:rPr>
          </w:rPrChange>
        </w:rPr>
        <w:t>市</w:t>
      </w:r>
      <w:r w:rsidRPr="006E7DFC">
        <w:rPr>
          <w:rPrChange w:id="107" w:author="王蕾絜(Lei Jie Wang)" w:date="2022-03-01T11:07:00Z">
            <w:rPr/>
          </w:rPrChange>
        </w:rPr>
        <w:t>肇事類別件數統計</w:t>
      </w:r>
      <w:bookmarkEnd w:id="100"/>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Change w:id="108" w:author="王蕾絜(Lei Jie Wang)" w:date="2022-03-01T11:08:00Z">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PrChange>
      </w:tblPr>
      <w:tblGrid>
        <w:gridCol w:w="1403"/>
        <w:gridCol w:w="1375"/>
        <w:gridCol w:w="1376"/>
        <w:gridCol w:w="1376"/>
        <w:gridCol w:w="1376"/>
        <w:gridCol w:w="1376"/>
        <w:tblGridChange w:id="109">
          <w:tblGrid>
            <w:gridCol w:w="1297"/>
            <w:gridCol w:w="1112"/>
            <w:gridCol w:w="1536"/>
            <w:gridCol w:w="1536"/>
            <w:gridCol w:w="1155"/>
            <w:gridCol w:w="1646"/>
          </w:tblGrid>
        </w:tblGridChange>
      </w:tblGrid>
      <w:tr w:rsidR="000808ED" w:rsidRPr="000808ED" w:rsidTr="0005430C">
        <w:trPr>
          <w:jc w:val="center"/>
          <w:trPrChange w:id="110" w:author="王蕾絜(Lei Jie Wang)" w:date="2022-03-01T11:08:00Z">
            <w:trPr>
              <w:jc w:val="center"/>
            </w:trPr>
          </w:trPrChange>
        </w:trPr>
        <w:tc>
          <w:tcPr>
            <w:tcW w:w="1403" w:type="dxa"/>
            <w:tcPrChange w:id="111" w:author="王蕾絜(Lei Jie Wang)" w:date="2022-03-01T11:08:00Z">
              <w:tcPr>
                <w:tcW w:w="1333" w:type="dxa"/>
              </w:tcPr>
            </w:tcPrChange>
          </w:tcPr>
          <w:p w:rsidR="00F94F2F" w:rsidRPr="006E7DFC" w:rsidRDefault="00F94F2F" w:rsidP="00BD5F82">
            <w:pPr>
              <w:pStyle w:val="a3"/>
              <w:spacing w:before="65" w:after="65"/>
              <w:rPr>
                <w:rPrChange w:id="112" w:author="王蕾絜(Lei Jie Wang)" w:date="2022-03-01T11:07:00Z">
                  <w:rPr/>
                </w:rPrChange>
              </w:rPr>
            </w:pPr>
            <w:r w:rsidRPr="006E7DFC">
              <w:rPr>
                <w:rPrChange w:id="113" w:author="王蕾絜(Lei Jie Wang)" w:date="2022-03-01T11:07:00Z">
                  <w:rPr/>
                </w:rPrChange>
              </w:rPr>
              <w:t>年度</w:t>
            </w:r>
          </w:p>
        </w:tc>
        <w:tc>
          <w:tcPr>
            <w:tcW w:w="1375" w:type="dxa"/>
            <w:vAlign w:val="center"/>
            <w:tcPrChange w:id="114" w:author="王蕾絜(Lei Jie Wang)" w:date="2022-03-01T11:08:00Z">
              <w:tcPr>
                <w:tcW w:w="1138" w:type="dxa"/>
                <w:vAlign w:val="center"/>
              </w:tcPr>
            </w:tcPrChange>
          </w:tcPr>
          <w:p w:rsidR="00F94F2F" w:rsidRPr="006E7DFC" w:rsidRDefault="00F94F2F" w:rsidP="00BD5F82">
            <w:pPr>
              <w:pStyle w:val="a3"/>
              <w:spacing w:before="65" w:after="65"/>
              <w:rPr>
                <w:rPrChange w:id="115" w:author="王蕾絜(Lei Jie Wang)" w:date="2022-03-01T11:07:00Z">
                  <w:rPr/>
                </w:rPrChange>
              </w:rPr>
            </w:pPr>
            <w:r w:rsidRPr="006E7DFC">
              <w:rPr>
                <w:rPrChange w:id="116" w:author="王蕾絜(Lei Jie Wang)" w:date="2022-03-01T11:07:00Z">
                  <w:rPr/>
                </w:rPrChange>
              </w:rPr>
              <w:t>A1</w:t>
            </w:r>
          </w:p>
        </w:tc>
        <w:tc>
          <w:tcPr>
            <w:tcW w:w="1376" w:type="dxa"/>
            <w:vAlign w:val="center"/>
            <w:tcPrChange w:id="117" w:author="王蕾絜(Lei Jie Wang)" w:date="2022-03-01T11:08:00Z">
              <w:tcPr>
                <w:tcW w:w="1143" w:type="dxa"/>
                <w:vAlign w:val="center"/>
              </w:tcPr>
            </w:tcPrChange>
          </w:tcPr>
          <w:p w:rsidR="00F94F2F" w:rsidRPr="006E7DFC" w:rsidRDefault="00F94F2F" w:rsidP="00BD5F82">
            <w:pPr>
              <w:pStyle w:val="a3"/>
              <w:spacing w:before="65" w:after="65"/>
              <w:rPr>
                <w:rPrChange w:id="118" w:author="王蕾絜(Lei Jie Wang)" w:date="2022-03-01T11:07:00Z">
                  <w:rPr/>
                </w:rPrChange>
              </w:rPr>
            </w:pPr>
            <w:r w:rsidRPr="006E7DFC">
              <w:rPr>
                <w:rPrChange w:id="119" w:author="王蕾絜(Lei Jie Wang)" w:date="2022-03-01T11:07:00Z">
                  <w:rPr/>
                </w:rPrChange>
              </w:rPr>
              <w:t>A2</w:t>
            </w:r>
          </w:p>
        </w:tc>
        <w:tc>
          <w:tcPr>
            <w:tcW w:w="1376" w:type="dxa"/>
            <w:vAlign w:val="center"/>
            <w:tcPrChange w:id="120" w:author="王蕾絜(Lei Jie Wang)" w:date="2022-03-01T11:08:00Z">
              <w:tcPr>
                <w:tcW w:w="1143" w:type="dxa"/>
                <w:vAlign w:val="center"/>
              </w:tcPr>
            </w:tcPrChange>
          </w:tcPr>
          <w:p w:rsidR="00F94F2F" w:rsidRPr="006E7DFC" w:rsidRDefault="00F94F2F" w:rsidP="00BD5F82">
            <w:pPr>
              <w:pStyle w:val="a3"/>
              <w:spacing w:before="65" w:after="65"/>
              <w:rPr>
                <w:rPrChange w:id="121" w:author="王蕾絜(Lei Jie Wang)" w:date="2022-03-01T11:07:00Z">
                  <w:rPr/>
                </w:rPrChange>
              </w:rPr>
            </w:pPr>
            <w:r w:rsidRPr="006E7DFC">
              <w:rPr>
                <w:rPrChange w:id="122" w:author="王蕾絜(Lei Jie Wang)" w:date="2022-03-01T11:07:00Z">
                  <w:rPr/>
                </w:rPrChange>
              </w:rPr>
              <w:t>小計</w:t>
            </w:r>
          </w:p>
        </w:tc>
        <w:tc>
          <w:tcPr>
            <w:tcW w:w="1376" w:type="dxa"/>
            <w:vAlign w:val="center"/>
            <w:tcPrChange w:id="123" w:author="王蕾絜(Lei Jie Wang)" w:date="2022-03-01T11:08:00Z">
              <w:tcPr>
                <w:tcW w:w="1185" w:type="dxa"/>
                <w:vAlign w:val="center"/>
              </w:tcPr>
            </w:tcPrChange>
          </w:tcPr>
          <w:p w:rsidR="00F94F2F" w:rsidRPr="006E7DFC" w:rsidRDefault="00F94F2F" w:rsidP="00BD5F82">
            <w:pPr>
              <w:pStyle w:val="a3"/>
              <w:spacing w:before="65" w:after="65"/>
              <w:rPr>
                <w:rPrChange w:id="124" w:author="王蕾絜(Lei Jie Wang)" w:date="2022-03-01T11:07:00Z">
                  <w:rPr/>
                </w:rPrChange>
              </w:rPr>
            </w:pPr>
            <w:r w:rsidRPr="006E7DFC">
              <w:rPr>
                <w:rPrChange w:id="125" w:author="王蕾絜(Lei Jie Wang)" w:date="2022-03-01T11:07:00Z">
                  <w:rPr/>
                </w:rPrChange>
              </w:rPr>
              <w:t>死亡人數</w:t>
            </w:r>
          </w:p>
        </w:tc>
        <w:tc>
          <w:tcPr>
            <w:tcW w:w="1376" w:type="dxa"/>
            <w:vAlign w:val="center"/>
            <w:tcPrChange w:id="126" w:author="王蕾絜(Lei Jie Wang)" w:date="2022-03-01T11:08:00Z">
              <w:tcPr>
                <w:tcW w:w="1426" w:type="dxa"/>
                <w:vAlign w:val="center"/>
              </w:tcPr>
            </w:tcPrChange>
          </w:tcPr>
          <w:p w:rsidR="00F94F2F" w:rsidRPr="006E7DFC" w:rsidRDefault="00F94F2F" w:rsidP="00BD5F82">
            <w:pPr>
              <w:pStyle w:val="a3"/>
              <w:spacing w:before="65" w:after="65"/>
              <w:rPr>
                <w:rPrChange w:id="127" w:author="王蕾絜(Lei Jie Wang)" w:date="2022-03-01T11:07:00Z">
                  <w:rPr/>
                </w:rPrChange>
              </w:rPr>
            </w:pPr>
            <w:r w:rsidRPr="006E7DFC">
              <w:rPr>
                <w:rPrChange w:id="128" w:author="王蕾絜(Lei Jie Wang)" w:date="2022-03-01T11:07:00Z">
                  <w:rPr/>
                </w:rPrChange>
              </w:rPr>
              <w:t>受傷人數</w:t>
            </w:r>
          </w:p>
        </w:tc>
      </w:tr>
      <w:tr w:rsidR="000808ED" w:rsidRPr="000808ED" w:rsidDel="00753298" w:rsidTr="0005430C">
        <w:trPr>
          <w:jc w:val="center"/>
          <w:del w:id="129" w:author="王蕾絜(Lei Jie Wang)" w:date="2022-03-01T10:50:00Z"/>
          <w:trPrChange w:id="130" w:author="王蕾絜(Lei Jie Wang)" w:date="2022-03-01T11:08:00Z">
            <w:trPr>
              <w:jc w:val="center"/>
            </w:trPr>
          </w:trPrChange>
        </w:trPr>
        <w:tc>
          <w:tcPr>
            <w:tcW w:w="1403" w:type="dxa"/>
            <w:vAlign w:val="center"/>
            <w:tcPrChange w:id="131" w:author="王蕾絜(Lei Jie Wang)" w:date="2022-03-01T11:08:00Z">
              <w:tcPr>
                <w:tcW w:w="1333" w:type="dxa"/>
                <w:vAlign w:val="center"/>
              </w:tcPr>
            </w:tcPrChange>
          </w:tcPr>
          <w:p w:rsidR="00F94F2F" w:rsidRPr="006E7DFC" w:rsidDel="00753298" w:rsidRDefault="00F94F2F" w:rsidP="00BD5F82">
            <w:pPr>
              <w:pStyle w:val="a3"/>
              <w:spacing w:before="65" w:after="65"/>
              <w:rPr>
                <w:del w:id="132" w:author="王蕾絜(Lei Jie Wang)" w:date="2022-03-01T10:50:00Z"/>
                <w:rPrChange w:id="133" w:author="王蕾絜(Lei Jie Wang)" w:date="2022-03-01T11:07:00Z">
                  <w:rPr>
                    <w:del w:id="134" w:author="王蕾絜(Lei Jie Wang)" w:date="2022-03-01T10:50:00Z"/>
                  </w:rPr>
                </w:rPrChange>
              </w:rPr>
            </w:pPr>
            <w:del w:id="135" w:author="王蕾絜(Lei Jie Wang)" w:date="2022-03-01T10:50:00Z">
              <w:r w:rsidRPr="006E7DFC" w:rsidDel="00753298">
                <w:rPr>
                  <w:rFonts w:hint="eastAsia"/>
                  <w:rPrChange w:id="136" w:author="王蕾絜(Lei Jie Wang)" w:date="2022-03-01T11:07:00Z">
                    <w:rPr>
                      <w:rFonts w:hint="eastAsia"/>
                    </w:rPr>
                  </w:rPrChange>
                </w:rPr>
                <w:delText>107</w:delText>
              </w:r>
            </w:del>
          </w:p>
        </w:tc>
        <w:tc>
          <w:tcPr>
            <w:tcW w:w="1375" w:type="dxa"/>
            <w:vAlign w:val="center"/>
            <w:tcPrChange w:id="137" w:author="王蕾絜(Lei Jie Wang)" w:date="2022-03-01T11:08:00Z">
              <w:tcPr>
                <w:tcW w:w="1138" w:type="dxa"/>
                <w:vAlign w:val="center"/>
              </w:tcPr>
            </w:tcPrChange>
          </w:tcPr>
          <w:p w:rsidR="00F94F2F" w:rsidRPr="006E7DFC" w:rsidDel="00753298" w:rsidRDefault="00F94F2F" w:rsidP="00BD5F82">
            <w:pPr>
              <w:pStyle w:val="a3"/>
              <w:spacing w:before="65" w:after="65"/>
              <w:rPr>
                <w:del w:id="138" w:author="王蕾絜(Lei Jie Wang)" w:date="2022-03-01T10:50:00Z"/>
                <w:rPrChange w:id="139" w:author="王蕾絜(Lei Jie Wang)" w:date="2022-03-01T11:07:00Z">
                  <w:rPr>
                    <w:del w:id="140" w:author="王蕾絜(Lei Jie Wang)" w:date="2022-03-01T10:50:00Z"/>
                  </w:rPr>
                </w:rPrChange>
              </w:rPr>
            </w:pPr>
            <w:del w:id="141" w:author="王蕾絜(Lei Jie Wang)" w:date="2022-03-01T10:50:00Z">
              <w:r w:rsidRPr="006E7DFC" w:rsidDel="00753298">
                <w:rPr>
                  <w:rFonts w:hint="eastAsia"/>
                  <w:rPrChange w:id="142" w:author="王蕾絜(Lei Jie Wang)" w:date="2022-03-01T11:07:00Z">
                    <w:rPr>
                      <w:rFonts w:hint="eastAsia"/>
                    </w:rPr>
                  </w:rPrChange>
                </w:rPr>
                <w:delText>121</w:delText>
              </w:r>
            </w:del>
          </w:p>
        </w:tc>
        <w:tc>
          <w:tcPr>
            <w:tcW w:w="1376" w:type="dxa"/>
            <w:vAlign w:val="center"/>
            <w:tcPrChange w:id="143" w:author="王蕾絜(Lei Jie Wang)" w:date="2022-03-01T11:08:00Z">
              <w:tcPr>
                <w:tcW w:w="1143" w:type="dxa"/>
                <w:vAlign w:val="center"/>
              </w:tcPr>
            </w:tcPrChange>
          </w:tcPr>
          <w:p w:rsidR="00F94F2F" w:rsidRPr="006E7DFC" w:rsidDel="00753298" w:rsidRDefault="00F94F2F" w:rsidP="00BD5F82">
            <w:pPr>
              <w:pStyle w:val="a3"/>
              <w:spacing w:before="65" w:after="65"/>
              <w:rPr>
                <w:del w:id="144" w:author="王蕾絜(Lei Jie Wang)" w:date="2022-03-01T10:50:00Z"/>
                <w:rPrChange w:id="145" w:author="王蕾絜(Lei Jie Wang)" w:date="2022-03-01T11:07:00Z">
                  <w:rPr>
                    <w:del w:id="146" w:author="王蕾絜(Lei Jie Wang)" w:date="2022-03-01T10:50:00Z"/>
                  </w:rPr>
                </w:rPrChange>
              </w:rPr>
            </w:pPr>
            <w:del w:id="147" w:author="王蕾絜(Lei Jie Wang)" w:date="2022-03-01T10:50:00Z">
              <w:r w:rsidRPr="006E7DFC" w:rsidDel="00753298">
                <w:rPr>
                  <w:rFonts w:hint="eastAsia"/>
                  <w:rPrChange w:id="148" w:author="王蕾絜(Lei Jie Wang)" w:date="2022-03-01T11:07:00Z">
                    <w:rPr>
                      <w:rFonts w:hint="eastAsia"/>
                    </w:rPr>
                  </w:rPrChange>
                </w:rPr>
                <w:delText>30,689</w:delText>
              </w:r>
            </w:del>
          </w:p>
        </w:tc>
        <w:tc>
          <w:tcPr>
            <w:tcW w:w="1376" w:type="dxa"/>
            <w:vAlign w:val="center"/>
            <w:tcPrChange w:id="149" w:author="王蕾絜(Lei Jie Wang)" w:date="2022-03-01T11:08:00Z">
              <w:tcPr>
                <w:tcW w:w="1143" w:type="dxa"/>
                <w:vAlign w:val="center"/>
              </w:tcPr>
            </w:tcPrChange>
          </w:tcPr>
          <w:p w:rsidR="00F94F2F" w:rsidRPr="006E7DFC" w:rsidDel="00753298" w:rsidRDefault="00F94F2F" w:rsidP="00BD5F82">
            <w:pPr>
              <w:pStyle w:val="a3"/>
              <w:spacing w:before="65" w:after="65"/>
              <w:rPr>
                <w:del w:id="150" w:author="王蕾絜(Lei Jie Wang)" w:date="2022-03-01T10:50:00Z"/>
                <w:rPrChange w:id="151" w:author="王蕾絜(Lei Jie Wang)" w:date="2022-03-01T11:07:00Z">
                  <w:rPr>
                    <w:del w:id="152" w:author="王蕾絜(Lei Jie Wang)" w:date="2022-03-01T10:50:00Z"/>
                  </w:rPr>
                </w:rPrChange>
              </w:rPr>
            </w:pPr>
            <w:del w:id="153" w:author="王蕾絜(Lei Jie Wang)" w:date="2022-03-01T10:50:00Z">
              <w:r w:rsidRPr="006E7DFC" w:rsidDel="00753298">
                <w:rPr>
                  <w:rFonts w:hint="eastAsia"/>
                  <w:rPrChange w:id="154" w:author="王蕾絜(Lei Jie Wang)" w:date="2022-03-01T11:07:00Z">
                    <w:rPr>
                      <w:rFonts w:hint="eastAsia"/>
                    </w:rPr>
                  </w:rPrChange>
                </w:rPr>
                <w:delText>30,810</w:delText>
              </w:r>
            </w:del>
          </w:p>
        </w:tc>
        <w:tc>
          <w:tcPr>
            <w:tcW w:w="1376" w:type="dxa"/>
            <w:vAlign w:val="center"/>
            <w:tcPrChange w:id="155" w:author="王蕾絜(Lei Jie Wang)" w:date="2022-03-01T11:08:00Z">
              <w:tcPr>
                <w:tcW w:w="1185" w:type="dxa"/>
                <w:vAlign w:val="center"/>
              </w:tcPr>
            </w:tcPrChange>
          </w:tcPr>
          <w:p w:rsidR="00F94F2F" w:rsidRPr="006E7DFC" w:rsidDel="00753298" w:rsidRDefault="00F94F2F" w:rsidP="00BD5F82">
            <w:pPr>
              <w:pStyle w:val="a3"/>
              <w:spacing w:before="65" w:after="65"/>
              <w:rPr>
                <w:del w:id="156" w:author="王蕾絜(Lei Jie Wang)" w:date="2022-03-01T10:50:00Z"/>
                <w:rPrChange w:id="157" w:author="王蕾絜(Lei Jie Wang)" w:date="2022-03-01T11:07:00Z">
                  <w:rPr>
                    <w:del w:id="158" w:author="王蕾絜(Lei Jie Wang)" w:date="2022-03-01T10:50:00Z"/>
                  </w:rPr>
                </w:rPrChange>
              </w:rPr>
            </w:pPr>
            <w:del w:id="159" w:author="王蕾絜(Lei Jie Wang)" w:date="2022-03-01T10:50:00Z">
              <w:r w:rsidRPr="006E7DFC" w:rsidDel="00753298">
                <w:rPr>
                  <w:rFonts w:hint="eastAsia"/>
                  <w:rPrChange w:id="160" w:author="王蕾絜(Lei Jie Wang)" w:date="2022-03-01T11:07:00Z">
                    <w:rPr>
                      <w:rFonts w:hint="eastAsia"/>
                    </w:rPr>
                  </w:rPrChange>
                </w:rPr>
                <w:delText>121</w:delText>
              </w:r>
            </w:del>
          </w:p>
        </w:tc>
        <w:tc>
          <w:tcPr>
            <w:tcW w:w="1376" w:type="dxa"/>
            <w:vAlign w:val="center"/>
            <w:tcPrChange w:id="161" w:author="王蕾絜(Lei Jie Wang)" w:date="2022-03-01T11:08:00Z">
              <w:tcPr>
                <w:tcW w:w="1426" w:type="dxa"/>
                <w:vAlign w:val="center"/>
              </w:tcPr>
            </w:tcPrChange>
          </w:tcPr>
          <w:p w:rsidR="00F94F2F" w:rsidRPr="006E7DFC" w:rsidDel="00753298" w:rsidRDefault="00F94F2F" w:rsidP="00BD5F82">
            <w:pPr>
              <w:pStyle w:val="a3"/>
              <w:spacing w:before="65" w:after="65"/>
              <w:rPr>
                <w:del w:id="162" w:author="王蕾絜(Lei Jie Wang)" w:date="2022-03-01T10:50:00Z"/>
                <w:rPrChange w:id="163" w:author="王蕾絜(Lei Jie Wang)" w:date="2022-03-01T11:07:00Z">
                  <w:rPr>
                    <w:del w:id="164" w:author="王蕾絜(Lei Jie Wang)" w:date="2022-03-01T10:50:00Z"/>
                  </w:rPr>
                </w:rPrChange>
              </w:rPr>
            </w:pPr>
            <w:del w:id="165" w:author="王蕾絜(Lei Jie Wang)" w:date="2022-03-01T10:50:00Z">
              <w:r w:rsidRPr="006E7DFC" w:rsidDel="00753298">
                <w:rPr>
                  <w:rFonts w:hint="eastAsia"/>
                  <w:rPrChange w:id="166" w:author="王蕾絜(Lei Jie Wang)" w:date="2022-03-01T11:07:00Z">
                    <w:rPr>
                      <w:rFonts w:hint="eastAsia"/>
                    </w:rPr>
                  </w:rPrChange>
                </w:rPr>
                <w:delText>40,634</w:delText>
              </w:r>
            </w:del>
          </w:p>
        </w:tc>
      </w:tr>
      <w:tr w:rsidR="000808ED" w:rsidRPr="000808ED" w:rsidDel="00753298" w:rsidTr="0005430C">
        <w:trPr>
          <w:jc w:val="center"/>
          <w:del w:id="167" w:author="王蕾絜(Lei Jie Wang)" w:date="2022-03-01T10:50:00Z"/>
          <w:trPrChange w:id="168" w:author="王蕾絜(Lei Jie Wang)" w:date="2022-03-01T11:08:00Z">
            <w:trPr>
              <w:jc w:val="center"/>
            </w:trPr>
          </w:trPrChange>
        </w:trPr>
        <w:tc>
          <w:tcPr>
            <w:tcW w:w="1403" w:type="dxa"/>
            <w:vAlign w:val="center"/>
            <w:tcPrChange w:id="169" w:author="王蕾絜(Lei Jie Wang)" w:date="2022-03-01T11:08:00Z">
              <w:tcPr>
                <w:tcW w:w="1333" w:type="dxa"/>
                <w:vAlign w:val="center"/>
              </w:tcPr>
            </w:tcPrChange>
          </w:tcPr>
          <w:p w:rsidR="00F94F2F" w:rsidRPr="006E7DFC" w:rsidDel="00753298" w:rsidRDefault="00F94F2F" w:rsidP="00BD5F82">
            <w:pPr>
              <w:pStyle w:val="a3"/>
              <w:spacing w:before="65" w:after="65"/>
              <w:rPr>
                <w:del w:id="170" w:author="王蕾絜(Lei Jie Wang)" w:date="2022-03-01T10:50:00Z"/>
                <w:rPrChange w:id="171" w:author="王蕾絜(Lei Jie Wang)" w:date="2022-03-01T11:07:00Z">
                  <w:rPr>
                    <w:del w:id="172" w:author="王蕾絜(Lei Jie Wang)" w:date="2022-03-01T10:50:00Z"/>
                  </w:rPr>
                </w:rPrChange>
              </w:rPr>
            </w:pPr>
            <w:del w:id="173" w:author="王蕾絜(Lei Jie Wang)" w:date="2022-03-01T10:50:00Z">
              <w:r w:rsidRPr="006E7DFC" w:rsidDel="00753298">
                <w:rPr>
                  <w:rFonts w:hint="eastAsia"/>
                  <w:rPrChange w:id="174" w:author="王蕾絜(Lei Jie Wang)" w:date="2022-03-01T11:07:00Z">
                    <w:rPr>
                      <w:rFonts w:hint="eastAsia"/>
                    </w:rPr>
                  </w:rPrChange>
                </w:rPr>
                <w:delText>108</w:delText>
              </w:r>
            </w:del>
          </w:p>
        </w:tc>
        <w:tc>
          <w:tcPr>
            <w:tcW w:w="1375" w:type="dxa"/>
            <w:vAlign w:val="center"/>
            <w:tcPrChange w:id="175" w:author="王蕾絜(Lei Jie Wang)" w:date="2022-03-01T11:08:00Z">
              <w:tcPr>
                <w:tcW w:w="1138" w:type="dxa"/>
                <w:vAlign w:val="center"/>
              </w:tcPr>
            </w:tcPrChange>
          </w:tcPr>
          <w:p w:rsidR="00F94F2F" w:rsidRPr="006E7DFC" w:rsidDel="00753298" w:rsidRDefault="00F94F2F" w:rsidP="00BD5F82">
            <w:pPr>
              <w:pStyle w:val="a3"/>
              <w:spacing w:before="65" w:after="65"/>
              <w:rPr>
                <w:del w:id="176" w:author="王蕾絜(Lei Jie Wang)" w:date="2022-03-01T10:50:00Z"/>
                <w:rPrChange w:id="177" w:author="王蕾絜(Lei Jie Wang)" w:date="2022-03-01T11:07:00Z">
                  <w:rPr>
                    <w:del w:id="178" w:author="王蕾絜(Lei Jie Wang)" w:date="2022-03-01T10:50:00Z"/>
                  </w:rPr>
                </w:rPrChange>
              </w:rPr>
            </w:pPr>
            <w:del w:id="179" w:author="王蕾絜(Lei Jie Wang)" w:date="2022-03-01T10:50:00Z">
              <w:r w:rsidRPr="006E7DFC" w:rsidDel="00753298">
                <w:rPr>
                  <w:rFonts w:hint="eastAsia"/>
                  <w:rPrChange w:id="180" w:author="王蕾絜(Lei Jie Wang)" w:date="2022-03-01T11:07:00Z">
                    <w:rPr>
                      <w:rFonts w:hint="eastAsia"/>
                    </w:rPr>
                  </w:rPrChange>
                </w:rPr>
                <w:delText>147</w:delText>
              </w:r>
            </w:del>
          </w:p>
        </w:tc>
        <w:tc>
          <w:tcPr>
            <w:tcW w:w="1376" w:type="dxa"/>
            <w:vAlign w:val="center"/>
            <w:tcPrChange w:id="181" w:author="王蕾絜(Lei Jie Wang)" w:date="2022-03-01T11:08:00Z">
              <w:tcPr>
                <w:tcW w:w="1143" w:type="dxa"/>
                <w:vAlign w:val="center"/>
              </w:tcPr>
            </w:tcPrChange>
          </w:tcPr>
          <w:p w:rsidR="00F94F2F" w:rsidRPr="006E7DFC" w:rsidDel="00753298" w:rsidRDefault="00F94F2F" w:rsidP="00BD5F82">
            <w:pPr>
              <w:pStyle w:val="a3"/>
              <w:spacing w:before="65" w:after="65"/>
              <w:rPr>
                <w:del w:id="182" w:author="王蕾絜(Lei Jie Wang)" w:date="2022-03-01T10:50:00Z"/>
                <w:rPrChange w:id="183" w:author="王蕾絜(Lei Jie Wang)" w:date="2022-03-01T11:07:00Z">
                  <w:rPr>
                    <w:del w:id="184" w:author="王蕾絜(Lei Jie Wang)" w:date="2022-03-01T10:50:00Z"/>
                  </w:rPr>
                </w:rPrChange>
              </w:rPr>
            </w:pPr>
            <w:del w:id="185" w:author="王蕾絜(Lei Jie Wang)" w:date="2022-03-01T10:50:00Z">
              <w:r w:rsidRPr="006E7DFC" w:rsidDel="00753298">
                <w:rPr>
                  <w:rFonts w:hint="eastAsia"/>
                  <w:rPrChange w:id="186" w:author="王蕾絜(Lei Jie Wang)" w:date="2022-03-01T11:07:00Z">
                    <w:rPr>
                      <w:rFonts w:hint="eastAsia"/>
                    </w:rPr>
                  </w:rPrChange>
                </w:rPr>
                <w:delText>42,504</w:delText>
              </w:r>
            </w:del>
          </w:p>
        </w:tc>
        <w:tc>
          <w:tcPr>
            <w:tcW w:w="1376" w:type="dxa"/>
            <w:vAlign w:val="center"/>
            <w:tcPrChange w:id="187" w:author="王蕾絜(Lei Jie Wang)" w:date="2022-03-01T11:08:00Z">
              <w:tcPr>
                <w:tcW w:w="1143" w:type="dxa"/>
                <w:vAlign w:val="center"/>
              </w:tcPr>
            </w:tcPrChange>
          </w:tcPr>
          <w:p w:rsidR="00F94F2F" w:rsidRPr="006E7DFC" w:rsidDel="00753298" w:rsidRDefault="00F94F2F" w:rsidP="00BD5F82">
            <w:pPr>
              <w:pStyle w:val="a3"/>
              <w:spacing w:before="65" w:after="65"/>
              <w:rPr>
                <w:del w:id="188" w:author="王蕾絜(Lei Jie Wang)" w:date="2022-03-01T10:50:00Z"/>
                <w:rPrChange w:id="189" w:author="王蕾絜(Lei Jie Wang)" w:date="2022-03-01T11:07:00Z">
                  <w:rPr>
                    <w:del w:id="190" w:author="王蕾絜(Lei Jie Wang)" w:date="2022-03-01T10:50:00Z"/>
                  </w:rPr>
                </w:rPrChange>
              </w:rPr>
            </w:pPr>
            <w:del w:id="191" w:author="王蕾絜(Lei Jie Wang)" w:date="2022-03-01T10:50:00Z">
              <w:r w:rsidRPr="006E7DFC" w:rsidDel="00753298">
                <w:rPr>
                  <w:rFonts w:hint="eastAsia"/>
                  <w:rPrChange w:id="192" w:author="王蕾絜(Lei Jie Wang)" w:date="2022-03-01T11:07:00Z">
                    <w:rPr>
                      <w:rFonts w:hint="eastAsia"/>
                    </w:rPr>
                  </w:rPrChange>
                </w:rPr>
                <w:delText>42,651</w:delText>
              </w:r>
            </w:del>
          </w:p>
        </w:tc>
        <w:tc>
          <w:tcPr>
            <w:tcW w:w="1376" w:type="dxa"/>
            <w:vAlign w:val="center"/>
            <w:tcPrChange w:id="193" w:author="王蕾絜(Lei Jie Wang)" w:date="2022-03-01T11:08:00Z">
              <w:tcPr>
                <w:tcW w:w="1185" w:type="dxa"/>
                <w:vAlign w:val="center"/>
              </w:tcPr>
            </w:tcPrChange>
          </w:tcPr>
          <w:p w:rsidR="00F94F2F" w:rsidRPr="006E7DFC" w:rsidDel="00753298" w:rsidRDefault="00F94F2F" w:rsidP="00BD5F82">
            <w:pPr>
              <w:pStyle w:val="a3"/>
              <w:spacing w:before="65" w:after="65"/>
              <w:rPr>
                <w:del w:id="194" w:author="王蕾絜(Lei Jie Wang)" w:date="2022-03-01T10:50:00Z"/>
                <w:rPrChange w:id="195" w:author="王蕾絜(Lei Jie Wang)" w:date="2022-03-01T11:07:00Z">
                  <w:rPr>
                    <w:del w:id="196" w:author="王蕾絜(Lei Jie Wang)" w:date="2022-03-01T10:50:00Z"/>
                  </w:rPr>
                </w:rPrChange>
              </w:rPr>
            </w:pPr>
            <w:del w:id="197" w:author="王蕾絜(Lei Jie Wang)" w:date="2022-03-01T10:50:00Z">
              <w:r w:rsidRPr="006E7DFC" w:rsidDel="00753298">
                <w:rPr>
                  <w:rFonts w:hint="eastAsia"/>
                  <w:rPrChange w:id="198" w:author="王蕾絜(Lei Jie Wang)" w:date="2022-03-01T11:07:00Z">
                    <w:rPr>
                      <w:rFonts w:hint="eastAsia"/>
                    </w:rPr>
                  </w:rPrChange>
                </w:rPr>
                <w:delText>149</w:delText>
              </w:r>
            </w:del>
          </w:p>
        </w:tc>
        <w:tc>
          <w:tcPr>
            <w:tcW w:w="1376" w:type="dxa"/>
            <w:vAlign w:val="center"/>
            <w:tcPrChange w:id="199" w:author="王蕾絜(Lei Jie Wang)" w:date="2022-03-01T11:08:00Z">
              <w:tcPr>
                <w:tcW w:w="1426" w:type="dxa"/>
                <w:vAlign w:val="center"/>
              </w:tcPr>
            </w:tcPrChange>
          </w:tcPr>
          <w:p w:rsidR="00F94F2F" w:rsidRPr="006E7DFC" w:rsidDel="00753298" w:rsidRDefault="00F94F2F" w:rsidP="00BD5F82">
            <w:pPr>
              <w:pStyle w:val="a3"/>
              <w:spacing w:before="65" w:after="65"/>
              <w:rPr>
                <w:del w:id="200" w:author="王蕾絜(Lei Jie Wang)" w:date="2022-03-01T10:50:00Z"/>
                <w:rPrChange w:id="201" w:author="王蕾絜(Lei Jie Wang)" w:date="2022-03-01T11:07:00Z">
                  <w:rPr>
                    <w:del w:id="202" w:author="王蕾絜(Lei Jie Wang)" w:date="2022-03-01T10:50:00Z"/>
                  </w:rPr>
                </w:rPrChange>
              </w:rPr>
            </w:pPr>
            <w:del w:id="203" w:author="王蕾絜(Lei Jie Wang)" w:date="2022-03-01T10:50:00Z">
              <w:r w:rsidRPr="006E7DFC" w:rsidDel="00753298">
                <w:rPr>
                  <w:rFonts w:hint="eastAsia"/>
                  <w:rPrChange w:id="204" w:author="王蕾絜(Lei Jie Wang)" w:date="2022-03-01T11:07:00Z">
                    <w:rPr>
                      <w:rFonts w:hint="eastAsia"/>
                    </w:rPr>
                  </w:rPrChange>
                </w:rPr>
                <w:delText>55,676</w:delText>
              </w:r>
            </w:del>
          </w:p>
        </w:tc>
      </w:tr>
      <w:tr w:rsidR="000808ED" w:rsidRPr="000808ED" w:rsidTr="0005430C">
        <w:trPr>
          <w:jc w:val="center"/>
          <w:trPrChange w:id="205" w:author="王蕾絜(Lei Jie Wang)" w:date="2022-03-01T11:08:00Z">
            <w:trPr>
              <w:jc w:val="center"/>
            </w:trPr>
          </w:trPrChange>
        </w:trPr>
        <w:tc>
          <w:tcPr>
            <w:tcW w:w="1403" w:type="dxa"/>
            <w:vAlign w:val="center"/>
            <w:tcPrChange w:id="206" w:author="王蕾絜(Lei Jie Wang)" w:date="2022-03-01T11:08:00Z">
              <w:tcPr>
                <w:tcW w:w="1333" w:type="dxa"/>
                <w:vAlign w:val="center"/>
              </w:tcPr>
            </w:tcPrChange>
          </w:tcPr>
          <w:p w:rsidR="00F94F2F" w:rsidRPr="0005430C" w:rsidRDefault="00F94F2F" w:rsidP="00BD5F82">
            <w:pPr>
              <w:pStyle w:val="a3"/>
              <w:spacing w:before="65" w:after="65"/>
              <w:rPr>
                <w:rPrChange w:id="207" w:author="王蕾絜(Lei Jie Wang)" w:date="2022-03-01T11:08:00Z">
                  <w:rPr>
                    <w:b/>
                  </w:rPr>
                </w:rPrChange>
              </w:rPr>
            </w:pPr>
            <w:r w:rsidRPr="0005430C">
              <w:rPr>
                <w:rFonts w:hint="eastAsia"/>
                <w:rPrChange w:id="208" w:author="王蕾絜(Lei Jie Wang)" w:date="2022-03-01T11:08:00Z">
                  <w:rPr>
                    <w:rFonts w:hint="eastAsia"/>
                    <w:b/>
                  </w:rPr>
                </w:rPrChange>
              </w:rPr>
              <w:t>109</w:t>
            </w:r>
          </w:p>
        </w:tc>
        <w:tc>
          <w:tcPr>
            <w:tcW w:w="1375" w:type="dxa"/>
            <w:vAlign w:val="center"/>
            <w:tcPrChange w:id="209" w:author="王蕾絜(Lei Jie Wang)" w:date="2022-03-01T11:08:00Z">
              <w:tcPr>
                <w:tcW w:w="1138" w:type="dxa"/>
                <w:vAlign w:val="center"/>
              </w:tcPr>
            </w:tcPrChange>
          </w:tcPr>
          <w:p w:rsidR="00F94F2F" w:rsidRPr="0005430C" w:rsidRDefault="00F94F2F" w:rsidP="00BD5F82">
            <w:pPr>
              <w:pStyle w:val="a3"/>
              <w:spacing w:before="65" w:after="65"/>
              <w:rPr>
                <w:rPrChange w:id="210" w:author="王蕾絜(Lei Jie Wang)" w:date="2022-03-01T11:08:00Z">
                  <w:rPr>
                    <w:b/>
                  </w:rPr>
                </w:rPrChange>
              </w:rPr>
            </w:pPr>
            <w:r w:rsidRPr="0005430C">
              <w:rPr>
                <w:rFonts w:hint="eastAsia"/>
                <w:rPrChange w:id="211" w:author="王蕾絜(Lei Jie Wang)" w:date="2022-03-01T11:08:00Z">
                  <w:rPr>
                    <w:rFonts w:hint="eastAsia"/>
                    <w:b/>
                  </w:rPr>
                </w:rPrChange>
              </w:rPr>
              <w:t>162</w:t>
            </w:r>
          </w:p>
        </w:tc>
        <w:tc>
          <w:tcPr>
            <w:tcW w:w="1376" w:type="dxa"/>
            <w:vAlign w:val="center"/>
            <w:tcPrChange w:id="212" w:author="王蕾絜(Lei Jie Wang)" w:date="2022-03-01T11:08:00Z">
              <w:tcPr>
                <w:tcW w:w="1143" w:type="dxa"/>
                <w:vAlign w:val="center"/>
              </w:tcPr>
            </w:tcPrChange>
          </w:tcPr>
          <w:p w:rsidR="00F94F2F" w:rsidRPr="0005430C" w:rsidRDefault="00F94F2F" w:rsidP="00BD5F82">
            <w:pPr>
              <w:pStyle w:val="a3"/>
              <w:spacing w:before="65" w:after="65"/>
              <w:rPr>
                <w:rPrChange w:id="213" w:author="王蕾絜(Lei Jie Wang)" w:date="2022-03-01T11:08:00Z">
                  <w:rPr>
                    <w:b/>
                  </w:rPr>
                </w:rPrChange>
              </w:rPr>
            </w:pPr>
            <w:r w:rsidRPr="0005430C">
              <w:rPr>
                <w:rFonts w:hint="eastAsia"/>
                <w:rPrChange w:id="214" w:author="王蕾絜(Lei Jie Wang)" w:date="2022-03-01T11:08:00Z">
                  <w:rPr>
                    <w:rFonts w:hint="eastAsia"/>
                    <w:b/>
                  </w:rPr>
                </w:rPrChange>
              </w:rPr>
              <w:t>49,149</w:t>
            </w:r>
          </w:p>
        </w:tc>
        <w:tc>
          <w:tcPr>
            <w:tcW w:w="1376" w:type="dxa"/>
            <w:vAlign w:val="center"/>
            <w:tcPrChange w:id="215" w:author="王蕾絜(Lei Jie Wang)" w:date="2022-03-01T11:08:00Z">
              <w:tcPr>
                <w:tcW w:w="1143" w:type="dxa"/>
                <w:vAlign w:val="center"/>
              </w:tcPr>
            </w:tcPrChange>
          </w:tcPr>
          <w:p w:rsidR="00F94F2F" w:rsidRPr="0005430C" w:rsidRDefault="00F94F2F" w:rsidP="00BD5F82">
            <w:pPr>
              <w:pStyle w:val="a3"/>
              <w:spacing w:before="65" w:after="65"/>
              <w:rPr>
                <w:rPrChange w:id="216" w:author="王蕾絜(Lei Jie Wang)" w:date="2022-03-01T11:08:00Z">
                  <w:rPr>
                    <w:b/>
                  </w:rPr>
                </w:rPrChange>
              </w:rPr>
            </w:pPr>
            <w:r w:rsidRPr="0005430C">
              <w:rPr>
                <w:rFonts w:hint="eastAsia"/>
                <w:rPrChange w:id="217" w:author="王蕾絜(Lei Jie Wang)" w:date="2022-03-01T11:08:00Z">
                  <w:rPr>
                    <w:rFonts w:hint="eastAsia"/>
                    <w:b/>
                  </w:rPr>
                </w:rPrChange>
              </w:rPr>
              <w:t>49,311</w:t>
            </w:r>
          </w:p>
        </w:tc>
        <w:tc>
          <w:tcPr>
            <w:tcW w:w="1376" w:type="dxa"/>
            <w:vAlign w:val="center"/>
            <w:tcPrChange w:id="218" w:author="王蕾絜(Lei Jie Wang)" w:date="2022-03-01T11:08:00Z">
              <w:tcPr>
                <w:tcW w:w="1185" w:type="dxa"/>
                <w:vAlign w:val="center"/>
              </w:tcPr>
            </w:tcPrChange>
          </w:tcPr>
          <w:p w:rsidR="00F94F2F" w:rsidRPr="0005430C" w:rsidRDefault="00F94F2F" w:rsidP="00BD5F82">
            <w:pPr>
              <w:pStyle w:val="a3"/>
              <w:spacing w:before="65" w:after="65"/>
              <w:rPr>
                <w:rPrChange w:id="219" w:author="王蕾絜(Lei Jie Wang)" w:date="2022-03-01T11:08:00Z">
                  <w:rPr>
                    <w:b/>
                  </w:rPr>
                </w:rPrChange>
              </w:rPr>
            </w:pPr>
            <w:del w:id="220" w:author="王蕾絜(Lei Jie Wang)" w:date="2022-03-01T11:02:00Z">
              <w:r w:rsidRPr="0005430C" w:rsidDel="006E7DFC">
                <w:rPr>
                  <w:rFonts w:hint="eastAsia"/>
                  <w:rPrChange w:id="221" w:author="王蕾絜(Lei Jie Wang)" w:date="2022-03-01T11:08:00Z">
                    <w:rPr>
                      <w:rFonts w:hint="eastAsia"/>
                      <w:b/>
                    </w:rPr>
                  </w:rPrChange>
                </w:rPr>
                <w:delText>167</w:delText>
              </w:r>
            </w:del>
            <w:ins w:id="222" w:author="王蕾絜(Lei Jie Wang)" w:date="2022-03-01T11:02:00Z">
              <w:r w:rsidR="006E7DFC" w:rsidRPr="0005430C">
                <w:rPr>
                  <w:rPrChange w:id="223" w:author="王蕾絜(Lei Jie Wang)" w:date="2022-03-01T11:08:00Z">
                    <w:rPr>
                      <w:b/>
                      <w:color w:val="FF0000"/>
                    </w:rPr>
                  </w:rPrChange>
                </w:rPr>
                <w:t>199</w:t>
              </w:r>
            </w:ins>
          </w:p>
        </w:tc>
        <w:tc>
          <w:tcPr>
            <w:tcW w:w="1376" w:type="dxa"/>
            <w:vAlign w:val="center"/>
            <w:tcPrChange w:id="224" w:author="王蕾絜(Lei Jie Wang)" w:date="2022-03-01T11:08:00Z">
              <w:tcPr>
                <w:tcW w:w="1426" w:type="dxa"/>
                <w:vAlign w:val="center"/>
              </w:tcPr>
            </w:tcPrChange>
          </w:tcPr>
          <w:p w:rsidR="00F94F2F" w:rsidRPr="0005430C" w:rsidRDefault="00F94F2F" w:rsidP="00BD5F82">
            <w:pPr>
              <w:pStyle w:val="a3"/>
              <w:spacing w:before="65" w:after="65"/>
              <w:rPr>
                <w:rPrChange w:id="225" w:author="王蕾絜(Lei Jie Wang)" w:date="2022-03-01T11:08:00Z">
                  <w:rPr>
                    <w:b/>
                  </w:rPr>
                </w:rPrChange>
              </w:rPr>
            </w:pPr>
            <w:del w:id="226" w:author="王蕾絜(Lei Jie Wang)" w:date="2022-03-01T11:02:00Z">
              <w:r w:rsidRPr="0005430C" w:rsidDel="006E7DFC">
                <w:rPr>
                  <w:rFonts w:hint="eastAsia"/>
                  <w:rPrChange w:id="227" w:author="王蕾絜(Lei Jie Wang)" w:date="2022-03-01T11:08:00Z">
                    <w:rPr>
                      <w:rFonts w:hint="eastAsia"/>
                      <w:b/>
                    </w:rPr>
                  </w:rPrChange>
                </w:rPr>
                <w:delText>63,887</w:delText>
              </w:r>
            </w:del>
            <w:ins w:id="228" w:author="王蕾絜(Lei Jie Wang)" w:date="2022-03-01T11:02:00Z">
              <w:r w:rsidR="006E7DFC" w:rsidRPr="0005430C">
                <w:rPr>
                  <w:rPrChange w:id="229" w:author="王蕾絜(Lei Jie Wang)" w:date="2022-03-01T11:08:00Z">
                    <w:rPr>
                      <w:b/>
                      <w:color w:val="FF0000"/>
                    </w:rPr>
                  </w:rPrChange>
                </w:rPr>
                <w:t>68,355</w:t>
              </w:r>
            </w:ins>
          </w:p>
        </w:tc>
      </w:tr>
      <w:tr w:rsidR="000808ED" w:rsidRPr="000808ED" w:rsidTr="0005430C">
        <w:trPr>
          <w:jc w:val="center"/>
          <w:trPrChange w:id="230" w:author="王蕾絜(Lei Jie Wang)" w:date="2022-03-01T11:08:00Z">
            <w:trPr>
              <w:jc w:val="center"/>
            </w:trPr>
          </w:trPrChange>
        </w:trPr>
        <w:tc>
          <w:tcPr>
            <w:tcW w:w="1403" w:type="dxa"/>
            <w:vAlign w:val="center"/>
            <w:tcPrChange w:id="231" w:author="王蕾絜(Lei Jie Wang)" w:date="2022-03-01T11:08:00Z">
              <w:tcPr>
                <w:tcW w:w="1333" w:type="dxa"/>
                <w:vAlign w:val="center"/>
              </w:tcPr>
            </w:tcPrChange>
          </w:tcPr>
          <w:p w:rsidR="00F94F2F" w:rsidRPr="006E7DFC" w:rsidRDefault="00F94F2F" w:rsidP="00BD5F82">
            <w:pPr>
              <w:pStyle w:val="a3"/>
              <w:spacing w:before="65" w:after="65"/>
              <w:rPr>
                <w:vertAlign w:val="superscript"/>
                <w:rPrChange w:id="232" w:author="王蕾絜(Lei Jie Wang)" w:date="2022-03-01T11:07:00Z">
                  <w:rPr>
                    <w:vertAlign w:val="superscript"/>
                  </w:rPr>
                </w:rPrChange>
              </w:rPr>
            </w:pPr>
            <w:r w:rsidRPr="006E7DFC">
              <w:rPr>
                <w:rFonts w:hint="eastAsia"/>
                <w:rPrChange w:id="233" w:author="王蕾絜(Lei Jie Wang)" w:date="2022-03-01T11:07:00Z">
                  <w:rPr>
                    <w:rFonts w:hint="eastAsia"/>
                  </w:rPr>
                </w:rPrChange>
              </w:rPr>
              <w:t>110</w:t>
            </w:r>
            <w:r w:rsidRPr="006E7DFC">
              <w:rPr>
                <w:rPrChange w:id="234" w:author="王蕾絜(Lei Jie Wang)" w:date="2022-03-01T11:07:00Z">
                  <w:rPr/>
                </w:rPrChange>
              </w:rPr>
              <w:t>(1~9</w:t>
            </w:r>
            <w:r w:rsidRPr="006E7DFC">
              <w:rPr>
                <w:rFonts w:hint="eastAsia"/>
                <w:rPrChange w:id="235" w:author="王蕾絜(Lei Jie Wang)" w:date="2022-03-01T11:07:00Z">
                  <w:rPr>
                    <w:rFonts w:hint="eastAsia"/>
                  </w:rPr>
                </w:rPrChange>
              </w:rPr>
              <w:t>月</w:t>
            </w:r>
            <w:r w:rsidRPr="006E7DFC">
              <w:rPr>
                <w:rPrChange w:id="236" w:author="王蕾絜(Lei Jie Wang)" w:date="2022-03-01T11:07:00Z">
                  <w:rPr/>
                </w:rPrChange>
              </w:rPr>
              <w:t>)</w:t>
            </w:r>
          </w:p>
        </w:tc>
        <w:tc>
          <w:tcPr>
            <w:tcW w:w="1375" w:type="dxa"/>
            <w:vAlign w:val="center"/>
            <w:tcPrChange w:id="237" w:author="王蕾絜(Lei Jie Wang)" w:date="2022-03-01T11:08:00Z">
              <w:tcPr>
                <w:tcW w:w="1138" w:type="dxa"/>
                <w:vAlign w:val="center"/>
              </w:tcPr>
            </w:tcPrChange>
          </w:tcPr>
          <w:p w:rsidR="00F94F2F" w:rsidRPr="006E7DFC" w:rsidRDefault="00F94F2F" w:rsidP="00BD5F82">
            <w:pPr>
              <w:pStyle w:val="a3"/>
              <w:spacing w:before="65" w:after="65"/>
              <w:rPr>
                <w:rPrChange w:id="238" w:author="王蕾絜(Lei Jie Wang)" w:date="2022-03-01T11:07:00Z">
                  <w:rPr/>
                </w:rPrChange>
              </w:rPr>
            </w:pPr>
            <w:r w:rsidRPr="006E7DFC">
              <w:rPr>
                <w:rFonts w:hint="eastAsia"/>
                <w:rPrChange w:id="239" w:author="王蕾絜(Lei Jie Wang)" w:date="2022-03-01T11:07:00Z">
                  <w:rPr>
                    <w:rFonts w:hint="eastAsia"/>
                  </w:rPr>
                </w:rPrChange>
              </w:rPr>
              <w:t>129</w:t>
            </w:r>
          </w:p>
        </w:tc>
        <w:tc>
          <w:tcPr>
            <w:tcW w:w="1376" w:type="dxa"/>
            <w:vAlign w:val="center"/>
            <w:tcPrChange w:id="240" w:author="王蕾絜(Lei Jie Wang)" w:date="2022-03-01T11:08:00Z">
              <w:tcPr>
                <w:tcW w:w="1143" w:type="dxa"/>
                <w:vAlign w:val="center"/>
              </w:tcPr>
            </w:tcPrChange>
          </w:tcPr>
          <w:p w:rsidR="00F94F2F" w:rsidRPr="006E7DFC" w:rsidRDefault="00F94F2F" w:rsidP="00BD5F82">
            <w:pPr>
              <w:pStyle w:val="a3"/>
              <w:spacing w:before="65" w:after="65"/>
              <w:rPr>
                <w:rFonts w:eastAsia="標楷體"/>
                <w:szCs w:val="24"/>
                <w:rPrChange w:id="241" w:author="王蕾絜(Lei Jie Wang)" w:date="2022-03-01T11:07:00Z">
                  <w:rPr>
                    <w:rFonts w:eastAsia="標楷體"/>
                    <w:szCs w:val="24"/>
                  </w:rPr>
                </w:rPrChange>
              </w:rPr>
            </w:pPr>
            <w:r w:rsidRPr="006E7DFC">
              <w:rPr>
                <w:rFonts w:eastAsia="標楷體"/>
                <w:szCs w:val="24"/>
                <w:rPrChange w:id="242" w:author="王蕾絜(Lei Jie Wang)" w:date="2022-03-01T11:07:00Z">
                  <w:rPr>
                    <w:rFonts w:eastAsia="標楷體"/>
                    <w:szCs w:val="24"/>
                  </w:rPr>
                </w:rPrChange>
              </w:rPr>
              <w:t>32,77</w:t>
            </w:r>
            <w:ins w:id="243" w:author="王蕾絜(Lei Jie Wang)" w:date="2022-03-01T11:06:00Z">
              <w:r w:rsidR="006E7DFC" w:rsidRPr="006E7DFC">
                <w:rPr>
                  <w:rFonts w:eastAsia="標楷體"/>
                  <w:szCs w:val="24"/>
                  <w:rPrChange w:id="244" w:author="王蕾絜(Lei Jie Wang)" w:date="2022-03-01T11:07:00Z">
                    <w:rPr>
                      <w:rFonts w:eastAsia="標楷體"/>
                      <w:color w:val="FF0000"/>
                      <w:szCs w:val="24"/>
                    </w:rPr>
                  </w:rPrChange>
                </w:rPr>
                <w:t>5</w:t>
              </w:r>
            </w:ins>
            <w:del w:id="245" w:author="王蕾絜(Lei Jie Wang)" w:date="2022-03-01T11:06:00Z">
              <w:r w:rsidRPr="006E7DFC" w:rsidDel="006E7DFC">
                <w:rPr>
                  <w:rFonts w:eastAsia="標楷體"/>
                  <w:szCs w:val="24"/>
                  <w:rPrChange w:id="246" w:author="王蕾絜(Lei Jie Wang)" w:date="2022-03-01T11:07:00Z">
                    <w:rPr>
                      <w:rFonts w:eastAsia="標楷體"/>
                      <w:szCs w:val="24"/>
                    </w:rPr>
                  </w:rPrChange>
                </w:rPr>
                <w:delText>6</w:delText>
              </w:r>
            </w:del>
          </w:p>
        </w:tc>
        <w:tc>
          <w:tcPr>
            <w:tcW w:w="1376" w:type="dxa"/>
            <w:vAlign w:val="center"/>
            <w:tcPrChange w:id="247" w:author="王蕾絜(Lei Jie Wang)" w:date="2022-03-01T11:08:00Z">
              <w:tcPr>
                <w:tcW w:w="1143" w:type="dxa"/>
                <w:vAlign w:val="center"/>
              </w:tcPr>
            </w:tcPrChange>
          </w:tcPr>
          <w:p w:rsidR="00F94F2F" w:rsidRPr="006E7DFC" w:rsidRDefault="00F94F2F" w:rsidP="00BD5F82">
            <w:pPr>
              <w:pStyle w:val="a3"/>
              <w:spacing w:before="65" w:after="65"/>
              <w:rPr>
                <w:rFonts w:eastAsia="標楷體"/>
                <w:szCs w:val="24"/>
                <w:rPrChange w:id="248" w:author="王蕾絜(Lei Jie Wang)" w:date="2022-03-01T11:07:00Z">
                  <w:rPr>
                    <w:rFonts w:eastAsia="標楷體"/>
                    <w:szCs w:val="24"/>
                  </w:rPr>
                </w:rPrChange>
              </w:rPr>
            </w:pPr>
            <w:r w:rsidRPr="006E7DFC">
              <w:rPr>
                <w:rFonts w:eastAsia="標楷體"/>
                <w:szCs w:val="24"/>
                <w:rPrChange w:id="249" w:author="王蕾絜(Lei Jie Wang)" w:date="2022-03-01T11:07:00Z">
                  <w:rPr>
                    <w:rFonts w:eastAsia="標楷體"/>
                    <w:szCs w:val="24"/>
                  </w:rPr>
                </w:rPrChange>
              </w:rPr>
              <w:t>32,90</w:t>
            </w:r>
            <w:ins w:id="250" w:author="王蕾絜(Lei Jie Wang)" w:date="2022-03-01T11:06:00Z">
              <w:r w:rsidR="006E7DFC" w:rsidRPr="006E7DFC">
                <w:rPr>
                  <w:rFonts w:eastAsia="標楷體"/>
                  <w:szCs w:val="24"/>
                  <w:rPrChange w:id="251" w:author="王蕾絜(Lei Jie Wang)" w:date="2022-03-01T11:07:00Z">
                    <w:rPr>
                      <w:rFonts w:eastAsia="標楷體"/>
                      <w:color w:val="FF0000"/>
                      <w:szCs w:val="24"/>
                    </w:rPr>
                  </w:rPrChange>
                </w:rPr>
                <w:t>4</w:t>
              </w:r>
            </w:ins>
            <w:del w:id="252" w:author="王蕾絜(Lei Jie Wang)" w:date="2022-03-01T11:06:00Z">
              <w:r w:rsidRPr="006E7DFC" w:rsidDel="006E7DFC">
                <w:rPr>
                  <w:rFonts w:eastAsia="標楷體"/>
                  <w:szCs w:val="24"/>
                  <w:rPrChange w:id="253" w:author="王蕾絜(Lei Jie Wang)" w:date="2022-03-01T11:07:00Z">
                    <w:rPr>
                      <w:rFonts w:eastAsia="標楷體"/>
                      <w:szCs w:val="24"/>
                    </w:rPr>
                  </w:rPrChange>
                </w:rPr>
                <w:delText>5</w:delText>
              </w:r>
            </w:del>
          </w:p>
        </w:tc>
        <w:tc>
          <w:tcPr>
            <w:tcW w:w="1376" w:type="dxa"/>
            <w:vAlign w:val="center"/>
            <w:tcPrChange w:id="254" w:author="王蕾絜(Lei Jie Wang)" w:date="2022-03-01T11:08:00Z">
              <w:tcPr>
                <w:tcW w:w="1185" w:type="dxa"/>
                <w:vAlign w:val="center"/>
              </w:tcPr>
            </w:tcPrChange>
          </w:tcPr>
          <w:p w:rsidR="00F94F2F" w:rsidRPr="006E7DFC" w:rsidRDefault="00F94F2F" w:rsidP="00BD5F82">
            <w:pPr>
              <w:pStyle w:val="a3"/>
              <w:spacing w:before="65" w:after="65"/>
              <w:rPr>
                <w:rFonts w:eastAsia="標楷體"/>
                <w:szCs w:val="24"/>
                <w:rPrChange w:id="255" w:author="王蕾絜(Lei Jie Wang)" w:date="2022-03-01T11:07:00Z">
                  <w:rPr>
                    <w:rFonts w:eastAsia="標楷體"/>
                    <w:szCs w:val="24"/>
                  </w:rPr>
                </w:rPrChange>
              </w:rPr>
            </w:pPr>
            <w:del w:id="256" w:author="王蕾絜(Lei Jie Wang)" w:date="2022-03-01T11:04:00Z">
              <w:r w:rsidRPr="006E7DFC" w:rsidDel="006E7DFC">
                <w:rPr>
                  <w:rFonts w:eastAsia="標楷體"/>
                  <w:szCs w:val="24"/>
                  <w:rPrChange w:id="257" w:author="王蕾絜(Lei Jie Wang)" w:date="2022-03-01T11:07:00Z">
                    <w:rPr>
                      <w:rFonts w:eastAsia="標楷體"/>
                      <w:szCs w:val="24"/>
                    </w:rPr>
                  </w:rPrChange>
                </w:rPr>
                <w:delText>133</w:delText>
              </w:r>
            </w:del>
            <w:ins w:id="258" w:author="王蕾絜(Lei Jie Wang)" w:date="2022-03-01T11:04:00Z">
              <w:r w:rsidR="006E7DFC" w:rsidRPr="006E7DFC">
                <w:rPr>
                  <w:rFonts w:eastAsia="標楷體"/>
                  <w:szCs w:val="24"/>
                  <w:rPrChange w:id="259" w:author="王蕾絜(Lei Jie Wang)" w:date="2022-03-01T11:07:00Z">
                    <w:rPr>
                      <w:rFonts w:eastAsia="標楷體"/>
                      <w:color w:val="FF0000"/>
                      <w:szCs w:val="24"/>
                    </w:rPr>
                  </w:rPrChange>
                </w:rPr>
                <w:t>149</w:t>
              </w:r>
            </w:ins>
          </w:p>
        </w:tc>
        <w:tc>
          <w:tcPr>
            <w:tcW w:w="1376" w:type="dxa"/>
            <w:vAlign w:val="center"/>
            <w:tcPrChange w:id="260" w:author="王蕾絜(Lei Jie Wang)" w:date="2022-03-01T11:08:00Z">
              <w:tcPr>
                <w:tcW w:w="1426" w:type="dxa"/>
                <w:vAlign w:val="center"/>
              </w:tcPr>
            </w:tcPrChange>
          </w:tcPr>
          <w:p w:rsidR="00F94F2F" w:rsidRPr="006E7DFC" w:rsidRDefault="00F94F2F" w:rsidP="00BD5F82">
            <w:pPr>
              <w:pStyle w:val="a3"/>
              <w:spacing w:before="65" w:after="65"/>
              <w:rPr>
                <w:rFonts w:eastAsia="標楷體"/>
                <w:szCs w:val="24"/>
                <w:rPrChange w:id="261" w:author="王蕾絜(Lei Jie Wang)" w:date="2022-03-01T11:07:00Z">
                  <w:rPr>
                    <w:rFonts w:eastAsia="標楷體"/>
                    <w:szCs w:val="24"/>
                  </w:rPr>
                </w:rPrChange>
              </w:rPr>
            </w:pPr>
            <w:r w:rsidRPr="006E7DFC">
              <w:rPr>
                <w:rFonts w:eastAsia="標楷體"/>
                <w:szCs w:val="24"/>
                <w:rPrChange w:id="262" w:author="王蕾絜(Lei Jie Wang)" w:date="2022-03-01T11:07:00Z">
                  <w:rPr>
                    <w:rFonts w:eastAsia="標楷體"/>
                    <w:szCs w:val="24"/>
                  </w:rPr>
                </w:rPrChange>
              </w:rPr>
              <w:t>43,0</w:t>
            </w:r>
            <w:ins w:id="263" w:author="王蕾絜(Lei Jie Wang)" w:date="2022-03-01T11:03:00Z">
              <w:r w:rsidR="006E7DFC" w:rsidRPr="006E7DFC">
                <w:rPr>
                  <w:rFonts w:eastAsia="標楷體"/>
                  <w:szCs w:val="24"/>
                  <w:rPrChange w:id="264" w:author="王蕾絜(Lei Jie Wang)" w:date="2022-03-01T11:07:00Z">
                    <w:rPr>
                      <w:rFonts w:eastAsia="標楷體"/>
                      <w:color w:val="FF0000"/>
                      <w:szCs w:val="24"/>
                    </w:rPr>
                  </w:rPrChange>
                </w:rPr>
                <w:t>34</w:t>
              </w:r>
            </w:ins>
            <w:del w:id="265" w:author="王蕾絜(Lei Jie Wang)" w:date="2022-03-01T11:03:00Z">
              <w:r w:rsidRPr="006E7DFC" w:rsidDel="006E7DFC">
                <w:rPr>
                  <w:rFonts w:eastAsia="標楷體"/>
                  <w:szCs w:val="24"/>
                  <w:rPrChange w:id="266" w:author="王蕾絜(Lei Jie Wang)" w:date="2022-03-01T11:07:00Z">
                    <w:rPr>
                      <w:rFonts w:eastAsia="標楷體"/>
                      <w:szCs w:val="24"/>
                    </w:rPr>
                  </w:rPrChange>
                </w:rPr>
                <w:delText>51</w:delText>
              </w:r>
            </w:del>
          </w:p>
        </w:tc>
      </w:tr>
      <w:tr w:rsidR="006E7DFC" w:rsidRPr="000808ED" w:rsidTr="0005430C">
        <w:trPr>
          <w:jc w:val="center"/>
          <w:trPrChange w:id="267" w:author="王蕾絜(Lei Jie Wang)" w:date="2022-03-01T11:08:00Z">
            <w:trPr>
              <w:jc w:val="center"/>
            </w:trPr>
          </w:trPrChange>
        </w:trPr>
        <w:tc>
          <w:tcPr>
            <w:tcW w:w="1403" w:type="dxa"/>
            <w:vAlign w:val="center"/>
            <w:tcPrChange w:id="268" w:author="王蕾絜(Lei Jie Wang)" w:date="2022-03-01T11:08:00Z">
              <w:tcPr>
                <w:tcW w:w="1333" w:type="dxa"/>
                <w:vAlign w:val="center"/>
              </w:tcPr>
            </w:tcPrChange>
          </w:tcPr>
          <w:p w:rsidR="006E7DFC" w:rsidRPr="006E7DFC" w:rsidRDefault="006E7DFC" w:rsidP="006E7DFC">
            <w:pPr>
              <w:pStyle w:val="a3"/>
              <w:spacing w:before="65" w:after="65"/>
              <w:rPr>
                <w:rPrChange w:id="269" w:author="王蕾絜(Lei Jie Wang)" w:date="2022-03-01T11:07:00Z">
                  <w:rPr/>
                </w:rPrChange>
              </w:rPr>
            </w:pPr>
            <w:r w:rsidRPr="006E7DFC">
              <w:rPr>
                <w:rPrChange w:id="270" w:author="王蕾絜(Lei Jie Wang)" w:date="2022-03-01T11:07:00Z">
                  <w:rPr/>
                </w:rPrChange>
              </w:rPr>
              <w:t>合計</w:t>
            </w:r>
          </w:p>
        </w:tc>
        <w:tc>
          <w:tcPr>
            <w:tcW w:w="1375" w:type="dxa"/>
            <w:vAlign w:val="center"/>
            <w:tcPrChange w:id="271" w:author="王蕾絜(Lei Jie Wang)" w:date="2022-03-01T11:08:00Z">
              <w:tcPr>
                <w:tcW w:w="1138" w:type="dxa"/>
                <w:vAlign w:val="center"/>
              </w:tcPr>
            </w:tcPrChange>
          </w:tcPr>
          <w:p w:rsidR="006E7DFC" w:rsidRPr="006E7DFC" w:rsidRDefault="006E7DFC" w:rsidP="006E7DFC">
            <w:pPr>
              <w:pStyle w:val="a3"/>
              <w:spacing w:before="65" w:after="65"/>
              <w:rPr>
                <w:rPrChange w:id="272" w:author="王蕾絜(Lei Jie Wang)" w:date="2022-03-01T11:07:00Z">
                  <w:rPr/>
                </w:rPrChange>
              </w:rPr>
            </w:pPr>
            <w:ins w:id="273" w:author="王蕾絜(Lei Jie Wang)" w:date="2022-03-01T11:07:00Z">
              <w:r w:rsidRPr="006E7DFC">
                <w:rPr>
                  <w:rFonts w:hint="eastAsia"/>
                  <w:rPrChange w:id="274" w:author="王蕾絜(Lei Jie Wang)" w:date="2022-03-01T11:07:00Z">
                    <w:rPr>
                      <w:rFonts w:hint="eastAsia"/>
                      <w:color w:val="000000"/>
                    </w:rPr>
                  </w:rPrChange>
                </w:rPr>
                <w:t>291</w:t>
              </w:r>
            </w:ins>
            <w:del w:id="275" w:author="王蕾絜(Lei Jie Wang)" w:date="2022-03-01T11:07:00Z">
              <w:r w:rsidRPr="006E7DFC" w:rsidDel="00C22C15">
                <w:rPr>
                  <w:rFonts w:hint="eastAsia"/>
                  <w:rPrChange w:id="276" w:author="王蕾絜(Lei Jie Wang)" w:date="2022-03-01T11:07:00Z">
                    <w:rPr>
                      <w:rFonts w:hint="eastAsia"/>
                    </w:rPr>
                  </w:rPrChange>
                </w:rPr>
                <w:delText>559</w:delText>
              </w:r>
            </w:del>
          </w:p>
        </w:tc>
        <w:tc>
          <w:tcPr>
            <w:tcW w:w="1376" w:type="dxa"/>
            <w:vAlign w:val="center"/>
            <w:tcPrChange w:id="277" w:author="王蕾絜(Lei Jie Wang)" w:date="2022-03-01T11:08:00Z">
              <w:tcPr>
                <w:tcW w:w="1143" w:type="dxa"/>
                <w:vAlign w:val="center"/>
              </w:tcPr>
            </w:tcPrChange>
          </w:tcPr>
          <w:p w:rsidR="006E7DFC" w:rsidRPr="006E7DFC" w:rsidRDefault="006E7DFC" w:rsidP="006E7DFC">
            <w:pPr>
              <w:pStyle w:val="a3"/>
              <w:spacing w:before="65" w:after="65"/>
              <w:rPr>
                <w:rPrChange w:id="278" w:author="王蕾絜(Lei Jie Wang)" w:date="2022-03-01T11:07:00Z">
                  <w:rPr/>
                </w:rPrChange>
              </w:rPr>
            </w:pPr>
            <w:ins w:id="279" w:author="王蕾絜(Lei Jie Wang)" w:date="2022-03-01T11:07:00Z">
              <w:r w:rsidRPr="006E7DFC">
                <w:rPr>
                  <w:rFonts w:hint="eastAsia"/>
                  <w:rPrChange w:id="280" w:author="王蕾絜(Lei Jie Wang)" w:date="2022-03-01T11:07:00Z">
                    <w:rPr>
                      <w:rFonts w:hint="eastAsia"/>
                      <w:color w:val="000000"/>
                    </w:rPr>
                  </w:rPrChange>
                </w:rPr>
                <w:t>81,924</w:t>
              </w:r>
            </w:ins>
            <w:del w:id="281" w:author="王蕾絜(Lei Jie Wang)" w:date="2022-03-01T11:07:00Z">
              <w:r w:rsidRPr="006E7DFC" w:rsidDel="00C22C15">
                <w:rPr>
                  <w:rFonts w:hint="eastAsia"/>
                  <w:rPrChange w:id="282" w:author="王蕾絜(Lei Jie Wang)" w:date="2022-03-01T11:07:00Z">
                    <w:rPr>
                      <w:rFonts w:hint="eastAsia"/>
                    </w:rPr>
                  </w:rPrChange>
                </w:rPr>
                <w:delText>155,118</w:delText>
              </w:r>
            </w:del>
          </w:p>
        </w:tc>
        <w:tc>
          <w:tcPr>
            <w:tcW w:w="1376" w:type="dxa"/>
            <w:vAlign w:val="center"/>
            <w:tcPrChange w:id="283" w:author="王蕾絜(Lei Jie Wang)" w:date="2022-03-01T11:08:00Z">
              <w:tcPr>
                <w:tcW w:w="1143" w:type="dxa"/>
                <w:vAlign w:val="center"/>
              </w:tcPr>
            </w:tcPrChange>
          </w:tcPr>
          <w:p w:rsidR="006E7DFC" w:rsidRPr="006E7DFC" w:rsidRDefault="006E7DFC" w:rsidP="006E7DFC">
            <w:pPr>
              <w:pStyle w:val="a3"/>
              <w:spacing w:before="65" w:after="65"/>
              <w:rPr>
                <w:rPrChange w:id="284" w:author="王蕾絜(Lei Jie Wang)" w:date="2022-03-01T11:07:00Z">
                  <w:rPr/>
                </w:rPrChange>
              </w:rPr>
            </w:pPr>
            <w:ins w:id="285" w:author="王蕾絜(Lei Jie Wang)" w:date="2022-03-01T11:07:00Z">
              <w:r w:rsidRPr="006E7DFC">
                <w:rPr>
                  <w:rFonts w:hint="eastAsia"/>
                  <w:rPrChange w:id="286" w:author="王蕾絜(Lei Jie Wang)" w:date="2022-03-01T11:07:00Z">
                    <w:rPr>
                      <w:rFonts w:hint="eastAsia"/>
                      <w:color w:val="000000"/>
                    </w:rPr>
                  </w:rPrChange>
                </w:rPr>
                <w:t>82,215</w:t>
              </w:r>
            </w:ins>
            <w:del w:id="287" w:author="王蕾絜(Lei Jie Wang)" w:date="2022-03-01T11:07:00Z">
              <w:r w:rsidRPr="006E7DFC" w:rsidDel="00C22C15">
                <w:rPr>
                  <w:rFonts w:hint="eastAsia"/>
                  <w:rPrChange w:id="288" w:author="王蕾絜(Lei Jie Wang)" w:date="2022-03-01T11:07:00Z">
                    <w:rPr>
                      <w:rFonts w:hint="eastAsia"/>
                    </w:rPr>
                  </w:rPrChange>
                </w:rPr>
                <w:delText>155,677</w:delText>
              </w:r>
            </w:del>
          </w:p>
        </w:tc>
        <w:tc>
          <w:tcPr>
            <w:tcW w:w="1376" w:type="dxa"/>
            <w:vAlign w:val="center"/>
            <w:tcPrChange w:id="289" w:author="王蕾絜(Lei Jie Wang)" w:date="2022-03-01T11:08:00Z">
              <w:tcPr>
                <w:tcW w:w="1185" w:type="dxa"/>
                <w:vAlign w:val="center"/>
              </w:tcPr>
            </w:tcPrChange>
          </w:tcPr>
          <w:p w:rsidR="006E7DFC" w:rsidRPr="006E7DFC" w:rsidRDefault="006E7DFC" w:rsidP="006E7DFC">
            <w:pPr>
              <w:pStyle w:val="a3"/>
              <w:spacing w:before="65" w:after="65"/>
              <w:rPr>
                <w:rPrChange w:id="290" w:author="王蕾絜(Lei Jie Wang)" w:date="2022-03-01T11:07:00Z">
                  <w:rPr/>
                </w:rPrChange>
              </w:rPr>
            </w:pPr>
            <w:ins w:id="291" w:author="王蕾絜(Lei Jie Wang)" w:date="2022-03-01T11:07:00Z">
              <w:r w:rsidRPr="006E7DFC">
                <w:rPr>
                  <w:rFonts w:hint="eastAsia"/>
                  <w:rPrChange w:id="292" w:author="王蕾絜(Lei Jie Wang)" w:date="2022-03-01T11:07:00Z">
                    <w:rPr>
                      <w:rFonts w:hint="eastAsia"/>
                      <w:color w:val="000000"/>
                    </w:rPr>
                  </w:rPrChange>
                </w:rPr>
                <w:t>348</w:t>
              </w:r>
            </w:ins>
            <w:del w:id="293" w:author="王蕾絜(Lei Jie Wang)" w:date="2022-03-01T11:07:00Z">
              <w:r w:rsidRPr="006E7DFC" w:rsidDel="00C22C15">
                <w:rPr>
                  <w:rFonts w:hint="eastAsia"/>
                  <w:rPrChange w:id="294" w:author="王蕾絜(Lei Jie Wang)" w:date="2022-03-01T11:07:00Z">
                    <w:rPr>
                      <w:rFonts w:hint="eastAsia"/>
                    </w:rPr>
                  </w:rPrChange>
                </w:rPr>
                <w:delText>570</w:delText>
              </w:r>
            </w:del>
          </w:p>
        </w:tc>
        <w:tc>
          <w:tcPr>
            <w:tcW w:w="1376" w:type="dxa"/>
            <w:vAlign w:val="center"/>
            <w:tcPrChange w:id="295" w:author="王蕾絜(Lei Jie Wang)" w:date="2022-03-01T11:08:00Z">
              <w:tcPr>
                <w:tcW w:w="1426" w:type="dxa"/>
                <w:vAlign w:val="center"/>
              </w:tcPr>
            </w:tcPrChange>
          </w:tcPr>
          <w:p w:rsidR="006E7DFC" w:rsidRPr="006E7DFC" w:rsidRDefault="006E7DFC" w:rsidP="006E7DFC">
            <w:pPr>
              <w:pStyle w:val="a3"/>
              <w:spacing w:before="65" w:after="65"/>
              <w:rPr>
                <w:rPrChange w:id="296" w:author="王蕾絜(Lei Jie Wang)" w:date="2022-03-01T11:07:00Z">
                  <w:rPr/>
                </w:rPrChange>
              </w:rPr>
            </w:pPr>
            <w:ins w:id="297" w:author="王蕾絜(Lei Jie Wang)" w:date="2022-03-01T11:07:00Z">
              <w:r w:rsidRPr="006E7DFC">
                <w:rPr>
                  <w:rFonts w:hint="eastAsia"/>
                  <w:rPrChange w:id="298" w:author="王蕾絜(Lei Jie Wang)" w:date="2022-03-01T11:07:00Z">
                    <w:rPr>
                      <w:rFonts w:hint="eastAsia"/>
                      <w:color w:val="000000"/>
                    </w:rPr>
                  </w:rPrChange>
                </w:rPr>
                <w:t>111,389</w:t>
              </w:r>
            </w:ins>
            <w:del w:id="299" w:author="王蕾絜(Lei Jie Wang)" w:date="2022-03-01T11:07:00Z">
              <w:r w:rsidRPr="006E7DFC" w:rsidDel="00C22C15">
                <w:rPr>
                  <w:rFonts w:hint="eastAsia"/>
                  <w:rPrChange w:id="300" w:author="王蕾絜(Lei Jie Wang)" w:date="2022-03-01T11:07:00Z">
                    <w:rPr>
                      <w:rFonts w:hint="eastAsia"/>
                    </w:rPr>
                  </w:rPrChange>
                </w:rPr>
                <w:delText>203,248</w:delText>
              </w:r>
            </w:del>
          </w:p>
        </w:tc>
      </w:tr>
    </w:tbl>
    <w:p w:rsidR="00F94F2F" w:rsidRPr="008F3F7E" w:rsidRDefault="00F94F2F" w:rsidP="0060406F">
      <w:pPr>
        <w:pStyle w:val="a4"/>
        <w:rPr>
          <w:rPrChange w:id="301" w:author="王蕾絜(Lei Jie Wang)" w:date="2022-03-01T11:12:00Z">
            <w:rPr/>
          </w:rPrChange>
        </w:rPr>
      </w:pPr>
      <w:r w:rsidRPr="008F3F7E">
        <w:rPr>
          <w:rPrChange w:id="302" w:author="王蕾絜(Lei Jie Wang)" w:date="2022-03-01T11:12:00Z">
            <w:rPr/>
          </w:rPrChange>
        </w:rPr>
        <w:t>資料來源：</w:t>
      </w:r>
      <w:ins w:id="303" w:author="王蕾絜(Lei Jie Wang)" w:date="2022-03-01T11:12:00Z">
        <w:r w:rsidR="008F3F7E" w:rsidRPr="008F3F7E">
          <w:rPr>
            <w:rFonts w:hint="eastAsia"/>
            <w:rPrChange w:id="304" w:author="王蕾絜(Lei Jie Wang)" w:date="2022-03-01T11:12:00Z">
              <w:rPr>
                <w:rFonts w:hint="eastAsia"/>
                <w:color w:val="FF0000"/>
              </w:rPr>
            </w:rPrChange>
          </w:rPr>
          <w:t>桃園市政府交通局</w:t>
        </w:r>
      </w:ins>
      <w:del w:id="305" w:author="王蕾絜(Lei Jie Wang)" w:date="2022-03-01T11:12:00Z">
        <w:r w:rsidRPr="008F3F7E" w:rsidDel="008F3F7E">
          <w:rPr>
            <w:rFonts w:hint="eastAsia"/>
            <w:rPrChange w:id="306" w:author="王蕾絜(Lei Jie Wang)" w:date="2022-03-01T11:12:00Z">
              <w:rPr>
                <w:rFonts w:hint="eastAsia"/>
              </w:rPr>
            </w:rPrChange>
          </w:rPr>
          <w:delText>內政部統計查詢網</w:delText>
        </w:r>
        <w:r w:rsidRPr="008F3F7E" w:rsidDel="008F3F7E">
          <w:rPr>
            <w:rFonts w:hint="eastAsia"/>
            <w:rPrChange w:id="307" w:author="王蕾絜(Lei Jie Wang)" w:date="2022-03-01T11:12:00Z">
              <w:rPr>
                <w:rFonts w:hint="eastAsia"/>
              </w:rPr>
            </w:rPrChange>
          </w:rPr>
          <w:delText>(</w:delText>
        </w:r>
        <w:r w:rsidRPr="008F3F7E" w:rsidDel="008F3F7E">
          <w:rPr>
            <w:rPrChange w:id="308" w:author="王蕾絜(Lei Jie Wang)" w:date="2022-03-01T11:12:00Z">
              <w:rPr/>
            </w:rPrChange>
          </w:rPr>
          <w:delText>https://statis.moi.gov.tw/micst/stmain.jsp?sys=100</w:delText>
        </w:r>
        <w:r w:rsidRPr="008F3F7E" w:rsidDel="008F3F7E">
          <w:rPr>
            <w:rFonts w:hint="eastAsia"/>
            <w:rPrChange w:id="309" w:author="王蕾絜(Lei Jie Wang)" w:date="2022-03-01T11:12:00Z">
              <w:rPr>
                <w:rFonts w:hint="eastAsia"/>
              </w:rPr>
            </w:rPrChange>
          </w:rPr>
          <w:delText>)</w:delText>
        </w:r>
        <w:r w:rsidRPr="008F3F7E" w:rsidDel="008F3F7E">
          <w:rPr>
            <w:rPrChange w:id="310" w:author="王蕾絜(Lei Jie Wang)" w:date="2022-03-01T11:12:00Z">
              <w:rPr/>
            </w:rPrChange>
          </w:rPr>
          <w:delText>。</w:delText>
        </w:r>
      </w:del>
    </w:p>
    <w:p w:rsidR="00F94F2F" w:rsidRPr="00753298" w:rsidRDefault="00F94F2F" w:rsidP="00F94F2F">
      <w:pPr>
        <w:pStyle w:val="a9"/>
        <w:rPr>
          <w:lang w:bidi="he-IL"/>
          <w:rPrChange w:id="311" w:author="王蕾絜(Lei Jie Wang)" w:date="2022-03-01T10:49:00Z">
            <w:rPr>
              <w:lang w:bidi="he-IL"/>
            </w:rPr>
          </w:rPrChange>
        </w:rPr>
      </w:pPr>
      <w:r w:rsidRPr="00753298">
        <w:rPr>
          <w:rFonts w:hint="eastAsia"/>
          <w:lang w:bidi="he-IL"/>
          <w:rPrChange w:id="312" w:author="王蕾絜(Lei Jie Wang)" w:date="2022-03-01T10:49:00Z">
            <w:rPr>
              <w:rFonts w:hint="eastAsia"/>
              <w:lang w:bidi="he-IL"/>
            </w:rPr>
          </w:rPrChange>
        </w:rPr>
        <w:t>二、桃園市</w:t>
      </w:r>
      <w:r w:rsidRPr="00753298">
        <w:rPr>
          <w:lang w:bidi="he-IL"/>
          <w:rPrChange w:id="313" w:author="王蕾絜(Lei Jie Wang)" w:date="2022-03-01T10:49:00Z">
            <w:rPr>
              <w:lang w:bidi="he-IL"/>
            </w:rPr>
          </w:rPrChange>
        </w:rPr>
        <w:t>肇事各類別肇事件數</w:t>
      </w:r>
      <w:r w:rsidRPr="00753298">
        <w:rPr>
          <w:rFonts w:hint="eastAsia"/>
          <w:lang w:bidi="he-IL"/>
          <w:rPrChange w:id="314" w:author="王蕾絜(Lei Jie Wang)" w:date="2022-03-01T10:49:00Z">
            <w:rPr>
              <w:rFonts w:hint="eastAsia"/>
              <w:lang w:bidi="he-IL"/>
            </w:rPr>
          </w:rPrChange>
        </w:rPr>
        <w:t>趨勢</w:t>
      </w:r>
      <w:r w:rsidRPr="00753298">
        <w:rPr>
          <w:lang w:bidi="he-IL"/>
          <w:rPrChange w:id="315" w:author="王蕾絜(Lei Jie Wang)" w:date="2022-03-01T10:49:00Z">
            <w:rPr>
              <w:lang w:bidi="he-IL"/>
            </w:rPr>
          </w:rPrChange>
        </w:rPr>
        <w:t>分析</w:t>
      </w:r>
    </w:p>
    <w:p w:rsidR="00F94F2F" w:rsidRPr="00753298" w:rsidRDefault="00753298" w:rsidP="00F94F2F">
      <w:pPr>
        <w:pStyle w:val="ae"/>
        <w:ind w:firstLine="480"/>
        <w:rPr>
          <w:lang w:bidi="he-IL"/>
          <w:rPrChange w:id="316" w:author="王蕾絜(Lei Jie Wang)" w:date="2022-03-01T10:49:00Z">
            <w:rPr>
              <w:lang w:bidi="he-IL"/>
            </w:rPr>
          </w:rPrChange>
        </w:rPr>
      </w:pPr>
      <w:ins w:id="317" w:author="王蕾絜(Lei Jie Wang)" w:date="2022-03-01T10:48:00Z">
        <w:r w:rsidRPr="00753298">
          <w:rPr>
            <w:rFonts w:hint="eastAsia"/>
            <w:lang w:bidi="he-IL"/>
            <w:rPrChange w:id="318" w:author="王蕾絜(Lei Jie Wang)" w:date="2022-03-01T10:49:00Z">
              <w:rPr>
                <w:rFonts w:hint="eastAsia"/>
                <w:color w:val="FF0000"/>
                <w:lang w:bidi="he-IL"/>
              </w:rPr>
            </w:rPrChange>
          </w:rPr>
          <w:t>由於本</w:t>
        </w:r>
      </w:ins>
      <w:ins w:id="319" w:author="王蕾絜(Lei Jie Wang)" w:date="2022-03-01T11:12:00Z">
        <w:r w:rsidR="008F3F7E">
          <w:rPr>
            <w:rFonts w:hint="eastAsia"/>
            <w:lang w:bidi="he-IL"/>
          </w:rPr>
          <w:t>計畫</w:t>
        </w:r>
      </w:ins>
      <w:ins w:id="320" w:author="王蕾絜(Lei Jie Wang)" w:date="2022-03-01T10:49:00Z">
        <w:r w:rsidRPr="00753298">
          <w:rPr>
            <w:rFonts w:hint="eastAsia"/>
            <w:lang w:bidi="he-IL"/>
            <w:rPrChange w:id="321" w:author="王蕾絜(Lei Jie Wang)" w:date="2022-03-01T10:49:00Z">
              <w:rPr>
                <w:rFonts w:hint="eastAsia"/>
                <w:color w:val="FF0000"/>
                <w:lang w:bidi="he-IL"/>
              </w:rPr>
            </w:rPrChange>
          </w:rPr>
          <w:t>獲取</w:t>
        </w:r>
        <w:r w:rsidRPr="00753298">
          <w:rPr>
            <w:rFonts w:hint="eastAsia"/>
            <w:lang w:bidi="he-IL"/>
            <w:rPrChange w:id="322" w:author="王蕾絜(Lei Jie Wang)" w:date="2022-03-01T10:49:00Z">
              <w:rPr>
                <w:rFonts w:hint="eastAsia"/>
                <w:color w:val="FF0000"/>
                <w:lang w:bidi="he-IL"/>
              </w:rPr>
            </w:rPrChange>
          </w:rPr>
          <w:t>110</w:t>
        </w:r>
        <w:r w:rsidRPr="00753298">
          <w:rPr>
            <w:rFonts w:hint="eastAsia"/>
            <w:lang w:bidi="he-IL"/>
            <w:rPrChange w:id="323" w:author="王蕾絜(Lei Jie Wang)" w:date="2022-03-01T10:49:00Z">
              <w:rPr>
                <w:rFonts w:hint="eastAsia"/>
                <w:color w:val="FF0000"/>
                <w:lang w:bidi="he-IL"/>
              </w:rPr>
            </w:rPrChange>
          </w:rPr>
          <w:t>年肇事資料尚不完整，因此</w:t>
        </w:r>
      </w:ins>
      <w:r w:rsidR="00F94F2F" w:rsidRPr="00753298">
        <w:rPr>
          <w:rFonts w:hint="eastAsia"/>
          <w:lang w:bidi="he-IL"/>
          <w:rPrChange w:id="324" w:author="王蕾絜(Lei Jie Wang)" w:date="2022-03-01T10:49:00Z">
            <w:rPr>
              <w:rFonts w:hint="eastAsia"/>
              <w:lang w:bidi="he-IL"/>
            </w:rPr>
          </w:rPrChange>
        </w:rPr>
        <w:t>本節統計各項類別於</w:t>
      </w:r>
      <w:r w:rsidR="00F94F2F" w:rsidRPr="00753298">
        <w:rPr>
          <w:rFonts w:hint="eastAsia"/>
          <w:shd w:val="clear" w:color="auto" w:fill="FFFFFF" w:themeFill="background1"/>
          <w:lang w:bidi="he-IL"/>
          <w:rPrChange w:id="325" w:author="王蕾絜(Lei Jie Wang)" w:date="2022-03-01T10:49:00Z">
            <w:rPr>
              <w:rFonts w:hint="eastAsia"/>
              <w:shd w:val="clear" w:color="auto" w:fill="FFFFFF" w:themeFill="background1"/>
              <w:lang w:bidi="he-IL"/>
            </w:rPr>
          </w:rPrChange>
        </w:rPr>
        <w:t>109</w:t>
      </w:r>
      <w:r w:rsidR="00F94F2F" w:rsidRPr="00753298">
        <w:rPr>
          <w:rFonts w:hint="eastAsia"/>
          <w:shd w:val="clear" w:color="auto" w:fill="FFFFFF" w:themeFill="background1"/>
          <w:lang w:bidi="he-IL"/>
          <w:rPrChange w:id="326" w:author="王蕾絜(Lei Jie Wang)" w:date="2022-03-01T10:49:00Z">
            <w:rPr>
              <w:rFonts w:hint="eastAsia"/>
              <w:shd w:val="clear" w:color="auto" w:fill="FFFFFF" w:themeFill="background1"/>
              <w:lang w:bidi="he-IL"/>
            </w:rPr>
          </w:rPrChange>
        </w:rPr>
        <w:t>年事</w:t>
      </w:r>
      <w:r w:rsidR="00F94F2F" w:rsidRPr="00753298">
        <w:rPr>
          <w:rFonts w:hint="eastAsia"/>
          <w:lang w:bidi="he-IL"/>
          <w:rPrChange w:id="327" w:author="王蕾絜(Lei Jie Wang)" w:date="2022-03-01T10:49:00Z">
            <w:rPr>
              <w:rFonts w:hint="eastAsia"/>
              <w:lang w:bidi="he-IL"/>
            </w:rPr>
          </w:rPrChange>
        </w:rPr>
        <w:t>故趨勢變化，以便了解目前好發事故因素，如</w:t>
      </w:r>
      <w:r w:rsidR="00F94F2F" w:rsidRPr="00753298">
        <w:rPr>
          <w:rFonts w:hint="eastAsia"/>
          <w:lang w:bidi="he-IL"/>
          <w:rPrChange w:id="328" w:author="王蕾絜(Lei Jie Wang)" w:date="2022-03-01T10:49:00Z">
            <w:rPr>
              <w:rFonts w:hint="eastAsia"/>
              <w:lang w:bidi="he-IL"/>
            </w:rPr>
          </w:rPrChange>
        </w:rPr>
        <w:t>:</w:t>
      </w:r>
      <w:r w:rsidR="00F94F2F" w:rsidRPr="00753298">
        <w:rPr>
          <w:rFonts w:hint="eastAsia"/>
          <w:lang w:bidi="he-IL"/>
          <w:rPrChange w:id="329" w:author="王蕾絜(Lei Jie Wang)" w:date="2022-03-01T10:49:00Z">
            <w:rPr>
              <w:rFonts w:hint="eastAsia"/>
              <w:lang w:bidi="he-IL"/>
            </w:rPr>
          </w:rPrChange>
        </w:rPr>
        <w:t>月份、時間、肇因、對象等，易於診斷肇事背景進而給予貼切的改善方案。</w:t>
      </w:r>
    </w:p>
    <w:p w:rsidR="00F94F2F" w:rsidRPr="00D9601C" w:rsidRDefault="00F94F2F" w:rsidP="00F94F2F">
      <w:pPr>
        <w:pStyle w:val="aff4"/>
        <w:ind w:firstLine="521"/>
        <w:rPr>
          <w:rPrChange w:id="330" w:author="王蕾絜(Lei Jie Wang)" w:date="2022-03-01T10:31:00Z">
            <w:rPr/>
          </w:rPrChange>
        </w:rPr>
      </w:pPr>
      <w:r w:rsidRPr="00D9601C">
        <w:rPr>
          <w:rFonts w:hint="eastAsia"/>
          <w:rPrChange w:id="331" w:author="王蕾絜(Lei Jie Wang)" w:date="2022-03-01T10:31:00Z">
            <w:rPr>
              <w:rFonts w:hint="eastAsia"/>
            </w:rPr>
          </w:rPrChange>
        </w:rPr>
        <w:t>(</w:t>
      </w:r>
      <w:proofErr w:type="gramStart"/>
      <w:r w:rsidRPr="00D9601C">
        <w:rPr>
          <w:rFonts w:hint="eastAsia"/>
          <w:rPrChange w:id="332" w:author="王蕾絜(Lei Jie Wang)" w:date="2022-03-01T10:31:00Z">
            <w:rPr>
              <w:rFonts w:hint="eastAsia"/>
            </w:rPr>
          </w:rPrChange>
        </w:rPr>
        <w:t>一</w:t>
      </w:r>
      <w:proofErr w:type="gramEnd"/>
      <w:r w:rsidRPr="00D9601C">
        <w:rPr>
          <w:rFonts w:hint="eastAsia"/>
          <w:rPrChange w:id="333" w:author="王蕾絜(Lei Jie Wang)" w:date="2022-03-01T10:31:00Z">
            <w:rPr>
              <w:rFonts w:hint="eastAsia"/>
            </w:rPr>
          </w:rPrChange>
        </w:rPr>
        <w:t>)肇事趨勢分析-月份</w:t>
      </w:r>
    </w:p>
    <w:p w:rsidR="00243CD8" w:rsidRPr="00D9601C" w:rsidRDefault="00F94F2F" w:rsidP="0082182C">
      <w:pPr>
        <w:pStyle w:val="ae"/>
        <w:ind w:firstLine="480"/>
        <w:rPr>
          <w:rPrChange w:id="334" w:author="王蕾絜(Lei Jie Wang)" w:date="2022-03-01T10:31:00Z">
            <w:rPr/>
          </w:rPrChange>
        </w:rPr>
      </w:pPr>
      <w:r w:rsidRPr="00D9601C">
        <w:rPr>
          <w:rPrChange w:id="335" w:author="王蕾絜(Lei Jie Wang)" w:date="2022-03-01T10:31:00Z">
            <w:rPr/>
          </w:rPrChange>
        </w:rPr>
        <w:t>總肇事發生件數</w:t>
      </w:r>
      <w:r w:rsidRPr="00D9601C">
        <w:rPr>
          <w:rFonts w:hint="eastAsia"/>
          <w:rPrChange w:id="336" w:author="王蕾絜(Lei Jie Wang)" w:date="2022-03-01T10:31:00Z">
            <w:rPr>
              <w:rFonts w:hint="eastAsia"/>
            </w:rPr>
          </w:rPrChange>
        </w:rPr>
        <w:t>於年末有上升趨勢。依統計結果，</w:t>
      </w:r>
      <w:proofErr w:type="gramStart"/>
      <w:r w:rsidRPr="00D9601C">
        <w:rPr>
          <w:rFonts w:hint="eastAsia"/>
          <w:rPrChange w:id="337" w:author="王蕾絜(Lei Jie Wang)" w:date="2022-03-01T10:31:00Z">
            <w:rPr>
              <w:rFonts w:hint="eastAsia"/>
            </w:rPr>
          </w:rPrChange>
        </w:rPr>
        <w:t>109</w:t>
      </w:r>
      <w:proofErr w:type="gramEnd"/>
      <w:r w:rsidRPr="00D9601C">
        <w:rPr>
          <w:rFonts w:hint="eastAsia"/>
          <w:rPrChange w:id="338" w:author="王蕾絜(Lei Jie Wang)" w:date="2022-03-01T10:31:00Z">
            <w:rPr>
              <w:rFonts w:hint="eastAsia"/>
            </w:rPr>
          </w:rPrChange>
        </w:rPr>
        <w:t>年度第四季肇事件數較高共</w:t>
      </w:r>
      <w:r w:rsidRPr="00D9601C">
        <w:rPr>
          <w:rFonts w:hint="eastAsia"/>
          <w:rPrChange w:id="339" w:author="王蕾絜(Lei Jie Wang)" w:date="2022-03-01T10:31:00Z">
            <w:rPr>
              <w:rFonts w:hint="eastAsia"/>
            </w:rPr>
          </w:rPrChange>
        </w:rPr>
        <w:t>13,</w:t>
      </w:r>
      <w:r w:rsidRPr="00D9601C">
        <w:rPr>
          <w:rPrChange w:id="340" w:author="王蕾絜(Lei Jie Wang)" w:date="2022-03-01T10:31:00Z">
            <w:rPr/>
          </w:rPrChange>
        </w:rPr>
        <w:t>739</w:t>
      </w:r>
      <w:r w:rsidRPr="00D9601C">
        <w:rPr>
          <w:rFonts w:hint="eastAsia"/>
          <w:rPrChange w:id="341" w:author="王蕾絜(Lei Jie Wang)" w:date="2022-03-01T10:31:00Z">
            <w:rPr>
              <w:rFonts w:hint="eastAsia"/>
            </w:rPr>
          </w:rPrChange>
        </w:rPr>
        <w:t>件，</w:t>
      </w:r>
      <w:proofErr w:type="gramStart"/>
      <w:r w:rsidRPr="00D9601C">
        <w:rPr>
          <w:rFonts w:hint="eastAsia"/>
          <w:rPrChange w:id="342" w:author="王蕾絜(Lei Jie Wang)" w:date="2022-03-01T10:31:00Z">
            <w:rPr>
              <w:rFonts w:hint="eastAsia"/>
            </w:rPr>
          </w:rPrChange>
        </w:rPr>
        <w:t>佔</w:t>
      </w:r>
      <w:proofErr w:type="gramEnd"/>
      <w:r w:rsidRPr="00D9601C">
        <w:rPr>
          <w:rFonts w:hint="eastAsia"/>
          <w:rPrChange w:id="343" w:author="王蕾絜(Lei Jie Wang)" w:date="2022-03-01T10:31:00Z">
            <w:rPr>
              <w:rFonts w:hint="eastAsia"/>
            </w:rPr>
          </w:rPrChange>
        </w:rPr>
        <w:t>整體約</w:t>
      </w:r>
      <w:r w:rsidRPr="00D9601C">
        <w:rPr>
          <w:rFonts w:hint="eastAsia"/>
          <w:rPrChange w:id="344" w:author="王蕾絜(Lei Jie Wang)" w:date="2022-03-01T10:31:00Z">
            <w:rPr>
              <w:rFonts w:hint="eastAsia"/>
            </w:rPr>
          </w:rPrChange>
        </w:rPr>
        <w:t>27.</w:t>
      </w:r>
      <w:ins w:id="345" w:author="王蕾絜(Lei Jie Wang)" w:date="2022-03-01T10:31:00Z">
        <w:r w:rsidR="00D9601C" w:rsidRPr="00D9601C">
          <w:rPr>
            <w:rFonts w:hint="eastAsia"/>
            <w:rPrChange w:id="346" w:author="王蕾絜(Lei Jie Wang)" w:date="2022-03-01T10:31:00Z">
              <w:rPr>
                <w:rFonts w:hint="eastAsia"/>
                <w:color w:val="FF0000"/>
              </w:rPr>
            </w:rPrChange>
          </w:rPr>
          <w:t>8</w:t>
        </w:r>
      </w:ins>
      <w:del w:id="347" w:author="王蕾絜(Lei Jie Wang)" w:date="2022-03-01T10:31:00Z">
        <w:r w:rsidRPr="00D9601C" w:rsidDel="00D9601C">
          <w:rPr>
            <w:rFonts w:hint="eastAsia"/>
            <w:rPrChange w:id="348" w:author="王蕾絜(Lei Jie Wang)" w:date="2022-03-01T10:31:00Z">
              <w:rPr>
                <w:rFonts w:hint="eastAsia"/>
              </w:rPr>
            </w:rPrChange>
          </w:rPr>
          <w:delText>9</w:delText>
        </w:r>
      </w:del>
      <w:r w:rsidRPr="00D9601C">
        <w:rPr>
          <w:rFonts w:hint="eastAsia"/>
          <w:rPrChange w:id="349" w:author="王蕾絜(Lei Jie Wang)" w:date="2022-03-01T10:31:00Z">
            <w:rPr>
              <w:rFonts w:hint="eastAsia"/>
            </w:rPr>
          </w:rPrChange>
        </w:rPr>
        <w:t>%</w:t>
      </w:r>
      <w:r w:rsidRPr="00D9601C">
        <w:rPr>
          <w:rFonts w:hint="eastAsia"/>
          <w:rPrChange w:id="350" w:author="王蕾絜(Lei Jie Wang)" w:date="2022-03-01T10:31:00Z">
            <w:rPr>
              <w:rFonts w:hint="eastAsia"/>
            </w:rPr>
          </w:rPrChange>
        </w:rPr>
        <w:t>，如表</w:t>
      </w:r>
      <w:r w:rsidRPr="00D9601C">
        <w:rPr>
          <w:rFonts w:hint="eastAsia"/>
          <w:rPrChange w:id="351" w:author="王蕾絜(Lei Jie Wang)" w:date="2022-03-01T10:31:00Z">
            <w:rPr>
              <w:rFonts w:hint="eastAsia"/>
            </w:rPr>
          </w:rPrChange>
        </w:rPr>
        <w:t>2.3-2</w:t>
      </w:r>
      <w:r w:rsidRPr="00D9601C">
        <w:rPr>
          <w:rFonts w:hint="eastAsia"/>
          <w:rPrChange w:id="352" w:author="王蕾絜(Lei Jie Wang)" w:date="2022-03-01T10:31:00Z">
            <w:rPr>
              <w:rFonts w:hint="eastAsia"/>
            </w:rPr>
          </w:rPrChange>
        </w:rPr>
        <w:t>。</w:t>
      </w:r>
    </w:p>
    <w:p w:rsidR="00F94F2F" w:rsidRPr="000808ED" w:rsidRDefault="00F94F2F" w:rsidP="00F94F2F">
      <w:pPr>
        <w:pStyle w:val="aa"/>
        <w:spacing w:before="326"/>
        <w:rPr>
          <w:rPrChange w:id="353" w:author="王蕾絜(Lei Jie Wang)" w:date="2022-03-01T10:30:00Z">
            <w:rPr/>
          </w:rPrChange>
        </w:rPr>
      </w:pPr>
      <w:bookmarkStart w:id="354" w:name="_Toc91594112"/>
      <w:r w:rsidRPr="000808ED">
        <w:rPr>
          <w:rFonts w:hint="eastAsia"/>
          <w:rPrChange w:id="355" w:author="王蕾絜(Lei Jie Wang)" w:date="2022-03-01T10:30:00Z">
            <w:rPr>
              <w:rFonts w:hint="eastAsia"/>
            </w:rPr>
          </w:rPrChange>
        </w:rPr>
        <w:t>表</w:t>
      </w:r>
      <w:r w:rsidRPr="000808ED">
        <w:rPr>
          <w:rPrChange w:id="356" w:author="王蕾絜(Lei Jie Wang)" w:date="2022-03-01T10:30:00Z">
            <w:rPr/>
          </w:rPrChange>
        </w:rPr>
        <w:t>2.</w:t>
      </w:r>
      <w:r w:rsidRPr="000808ED">
        <w:rPr>
          <w:rFonts w:hint="eastAsia"/>
          <w:rPrChange w:id="357" w:author="王蕾絜(Lei Jie Wang)" w:date="2022-03-01T10:30:00Z">
            <w:rPr>
              <w:rFonts w:hint="eastAsia"/>
            </w:rPr>
          </w:rPrChange>
        </w:rPr>
        <w:t>3</w:t>
      </w:r>
      <w:r w:rsidRPr="000808ED">
        <w:rPr>
          <w:rPrChange w:id="358" w:author="王蕾絜(Lei Jie Wang)" w:date="2022-03-01T10:30:00Z">
            <w:rPr/>
          </w:rPrChange>
        </w:rPr>
        <w:t>-</w:t>
      </w:r>
      <w:r w:rsidRPr="000808ED">
        <w:rPr>
          <w:rFonts w:hint="eastAsia"/>
          <w:rPrChange w:id="359" w:author="王蕾絜(Lei Jie Wang)" w:date="2022-03-01T10:30:00Z">
            <w:rPr>
              <w:rFonts w:hint="eastAsia"/>
            </w:rPr>
          </w:rPrChange>
        </w:rPr>
        <w:t>2</w:t>
      </w:r>
      <w:r w:rsidRPr="000808ED">
        <w:rPr>
          <w:rPrChange w:id="360" w:author="王蕾絜(Lei Jie Wang)" w:date="2022-03-01T10:30:00Z">
            <w:rPr/>
          </w:rPrChange>
        </w:rPr>
        <w:t>桃園</w:t>
      </w:r>
      <w:r w:rsidRPr="000808ED">
        <w:rPr>
          <w:rFonts w:hint="eastAsia"/>
          <w:rPrChange w:id="361" w:author="王蕾絜(Lei Jie Wang)" w:date="2022-03-01T10:30:00Z">
            <w:rPr>
              <w:rFonts w:hint="eastAsia"/>
            </w:rPr>
          </w:rPrChange>
        </w:rPr>
        <w:t>市</w:t>
      </w:r>
      <w:r w:rsidRPr="000808ED">
        <w:rPr>
          <w:rPrChange w:id="362" w:author="王蕾絜(Lei Jie Wang)" w:date="2022-03-01T10:30:00Z">
            <w:rPr/>
          </w:rPrChange>
        </w:rPr>
        <w:t>各</w:t>
      </w:r>
      <w:r w:rsidRPr="000808ED">
        <w:rPr>
          <w:rFonts w:hint="eastAsia"/>
          <w:rPrChange w:id="363" w:author="王蕾絜(Lei Jie Wang)" w:date="2022-03-01T10:30:00Z">
            <w:rPr>
              <w:rFonts w:hint="eastAsia"/>
            </w:rPr>
          </w:rPrChange>
        </w:rPr>
        <w:t>月份</w:t>
      </w:r>
      <w:r w:rsidRPr="000808ED">
        <w:rPr>
          <w:rPrChange w:id="364" w:author="王蕾絜(Lei Jie Wang)" w:date="2022-03-01T10:30:00Z">
            <w:rPr/>
          </w:rPrChange>
        </w:rPr>
        <w:t>肇事件數統計</w:t>
      </w:r>
      <w:bookmarkEnd w:id="354"/>
    </w:p>
    <w:tbl>
      <w:tblPr>
        <w:tblStyle w:val="af6"/>
        <w:tblW w:w="0" w:type="auto"/>
        <w:tblInd w:w="573" w:type="dxa"/>
        <w:tblLayout w:type="fixed"/>
        <w:tblLook w:val="04A0" w:firstRow="1" w:lastRow="0" w:firstColumn="1" w:lastColumn="0" w:noHBand="0" w:noVBand="1"/>
        <w:tblPrChange w:id="365" w:author="王蕾絜(Lei Jie Wang)" w:date="2022-03-01T10:30:00Z">
          <w:tblPr>
            <w:tblStyle w:val="af6"/>
            <w:tblW w:w="0" w:type="auto"/>
            <w:tblInd w:w="573" w:type="dxa"/>
            <w:tblLook w:val="04A0" w:firstRow="1" w:lastRow="0" w:firstColumn="1" w:lastColumn="0" w:noHBand="0" w:noVBand="1"/>
          </w:tblPr>
        </w:tblPrChange>
      </w:tblPr>
      <w:tblGrid>
        <w:gridCol w:w="982"/>
        <w:gridCol w:w="938"/>
        <w:gridCol w:w="904"/>
        <w:gridCol w:w="959"/>
        <w:gridCol w:w="884"/>
        <w:gridCol w:w="979"/>
        <w:gridCol w:w="1006"/>
        <w:gridCol w:w="1077"/>
        <w:tblGridChange w:id="366">
          <w:tblGrid>
            <w:gridCol w:w="453"/>
            <w:gridCol w:w="529"/>
            <w:gridCol w:w="897"/>
            <w:gridCol w:w="41"/>
            <w:gridCol w:w="412"/>
            <w:gridCol w:w="492"/>
            <w:gridCol w:w="934"/>
            <w:gridCol w:w="25"/>
            <w:gridCol w:w="428"/>
            <w:gridCol w:w="456"/>
            <w:gridCol w:w="970"/>
            <w:gridCol w:w="9"/>
            <w:gridCol w:w="657"/>
            <w:gridCol w:w="349"/>
            <w:gridCol w:w="1077"/>
          </w:tblGrid>
        </w:tblGridChange>
      </w:tblGrid>
      <w:tr w:rsidR="000808ED" w:rsidRPr="000808ED" w:rsidTr="000808ED">
        <w:tc>
          <w:tcPr>
            <w:tcW w:w="982" w:type="dxa"/>
            <w:tcPrChange w:id="367" w:author="王蕾絜(Lei Jie Wang)" w:date="2022-03-01T10:30:00Z">
              <w:tcPr>
                <w:tcW w:w="966" w:type="dxa"/>
              </w:tcPr>
            </w:tcPrChange>
          </w:tcPr>
          <w:p w:rsidR="000808ED" w:rsidRPr="000808ED" w:rsidRDefault="000808ED" w:rsidP="000808ED">
            <w:pPr>
              <w:pStyle w:val="a3"/>
              <w:spacing w:before="65" w:after="65"/>
              <w:rPr>
                <w:color w:val="FF0000"/>
                <w:rPrChange w:id="368" w:author="王蕾絜(Lei Jie Wang)" w:date="2022-03-01T10:24:00Z">
                  <w:rPr/>
                </w:rPrChange>
              </w:rPr>
            </w:pPr>
            <w:ins w:id="369" w:author="王蕾絜(Lei Jie Wang)" w:date="2022-03-01T10:29:00Z">
              <w:r w:rsidRPr="00526241">
                <w:rPr>
                  <w:rFonts w:hint="eastAsia"/>
                </w:rPr>
                <w:t>月份</w:t>
              </w:r>
            </w:ins>
            <w:del w:id="370" w:author="王蕾絜(Lei Jie Wang)" w:date="2022-03-01T10:29:00Z">
              <w:r w:rsidRPr="000808ED" w:rsidDel="000B1065">
                <w:rPr>
                  <w:rFonts w:hint="eastAsia"/>
                  <w:color w:val="FF0000"/>
                  <w:rPrChange w:id="371" w:author="王蕾絜(Lei Jie Wang)" w:date="2022-03-01T10:24:00Z">
                    <w:rPr>
                      <w:rFonts w:hint="eastAsia"/>
                    </w:rPr>
                  </w:rPrChange>
                </w:rPr>
                <w:delText>月份</w:delText>
              </w:r>
            </w:del>
          </w:p>
        </w:tc>
        <w:tc>
          <w:tcPr>
            <w:tcW w:w="938" w:type="dxa"/>
            <w:tcPrChange w:id="372" w:author="王蕾絜(Lei Jie Wang)" w:date="2022-03-01T10:30:00Z">
              <w:tcPr>
                <w:tcW w:w="966" w:type="dxa"/>
                <w:gridSpan w:val="2"/>
              </w:tcPr>
            </w:tcPrChange>
          </w:tcPr>
          <w:p w:rsidR="000808ED" w:rsidRPr="000808ED" w:rsidRDefault="000808ED" w:rsidP="000808ED">
            <w:pPr>
              <w:pStyle w:val="a3"/>
              <w:spacing w:before="65" w:after="65"/>
              <w:rPr>
                <w:color w:val="FF0000"/>
                <w:rPrChange w:id="373" w:author="王蕾絜(Lei Jie Wang)" w:date="2022-03-01T10:24:00Z">
                  <w:rPr/>
                </w:rPrChange>
              </w:rPr>
            </w:pPr>
            <w:ins w:id="374" w:author="王蕾絜(Lei Jie Wang)" w:date="2022-03-01T10:29:00Z">
              <w:r w:rsidRPr="00526241">
                <w:rPr>
                  <w:rFonts w:hint="eastAsia"/>
                </w:rPr>
                <w:t>案件數</w:t>
              </w:r>
            </w:ins>
            <w:del w:id="375" w:author="王蕾絜(Lei Jie Wang)" w:date="2022-03-01T10:29:00Z">
              <w:r w:rsidRPr="000808ED" w:rsidDel="000B1065">
                <w:rPr>
                  <w:rFonts w:hint="eastAsia"/>
                  <w:color w:val="FF0000"/>
                  <w:rPrChange w:id="376" w:author="王蕾絜(Lei Jie Wang)" w:date="2022-03-01T10:24:00Z">
                    <w:rPr>
                      <w:rFonts w:hint="eastAsia"/>
                    </w:rPr>
                  </w:rPrChange>
                </w:rPr>
                <w:delText>案件數</w:delText>
              </w:r>
            </w:del>
          </w:p>
        </w:tc>
        <w:tc>
          <w:tcPr>
            <w:tcW w:w="904" w:type="dxa"/>
            <w:tcPrChange w:id="377" w:author="王蕾絜(Lei Jie Wang)" w:date="2022-03-01T10:30:00Z">
              <w:tcPr>
                <w:tcW w:w="966" w:type="dxa"/>
                <w:gridSpan w:val="2"/>
              </w:tcPr>
            </w:tcPrChange>
          </w:tcPr>
          <w:p w:rsidR="000808ED" w:rsidRPr="000808ED" w:rsidRDefault="000808ED" w:rsidP="000808ED">
            <w:pPr>
              <w:pStyle w:val="a3"/>
              <w:spacing w:before="65" w:after="65"/>
              <w:rPr>
                <w:color w:val="FF0000"/>
                <w:rPrChange w:id="378" w:author="王蕾絜(Lei Jie Wang)" w:date="2022-03-01T10:24:00Z">
                  <w:rPr/>
                </w:rPrChange>
              </w:rPr>
            </w:pPr>
            <w:ins w:id="379" w:author="王蕾絜(Lei Jie Wang)" w:date="2022-03-01T10:29:00Z">
              <w:r w:rsidRPr="00526241">
                <w:rPr>
                  <w:rFonts w:hint="eastAsia"/>
                </w:rPr>
                <w:t>月份</w:t>
              </w:r>
            </w:ins>
            <w:del w:id="380" w:author="王蕾絜(Lei Jie Wang)" w:date="2022-03-01T10:29:00Z">
              <w:r w:rsidRPr="000808ED" w:rsidDel="000B1065">
                <w:rPr>
                  <w:rFonts w:hint="eastAsia"/>
                  <w:color w:val="FF0000"/>
                  <w:rPrChange w:id="381" w:author="王蕾絜(Lei Jie Wang)" w:date="2022-03-01T10:24:00Z">
                    <w:rPr>
                      <w:rFonts w:hint="eastAsia"/>
                    </w:rPr>
                  </w:rPrChange>
                </w:rPr>
                <w:delText>月份</w:delText>
              </w:r>
            </w:del>
          </w:p>
        </w:tc>
        <w:tc>
          <w:tcPr>
            <w:tcW w:w="959" w:type="dxa"/>
            <w:tcPrChange w:id="382" w:author="王蕾絜(Lei Jie Wang)" w:date="2022-03-01T10:30:00Z">
              <w:tcPr>
                <w:tcW w:w="966" w:type="dxa"/>
                <w:gridSpan w:val="2"/>
              </w:tcPr>
            </w:tcPrChange>
          </w:tcPr>
          <w:p w:rsidR="000808ED" w:rsidRPr="000808ED" w:rsidRDefault="000808ED" w:rsidP="000808ED">
            <w:pPr>
              <w:pStyle w:val="a3"/>
              <w:spacing w:before="65" w:after="65"/>
              <w:rPr>
                <w:color w:val="FF0000"/>
                <w:rPrChange w:id="383" w:author="王蕾絜(Lei Jie Wang)" w:date="2022-03-01T10:24:00Z">
                  <w:rPr/>
                </w:rPrChange>
              </w:rPr>
            </w:pPr>
            <w:ins w:id="384" w:author="王蕾絜(Lei Jie Wang)" w:date="2022-03-01T10:29:00Z">
              <w:r w:rsidRPr="00526241">
                <w:rPr>
                  <w:rFonts w:hint="eastAsia"/>
                </w:rPr>
                <w:t>案件數</w:t>
              </w:r>
            </w:ins>
            <w:del w:id="385" w:author="王蕾絜(Lei Jie Wang)" w:date="2022-03-01T10:29:00Z">
              <w:r w:rsidRPr="000808ED" w:rsidDel="000B1065">
                <w:rPr>
                  <w:rFonts w:hint="eastAsia"/>
                  <w:color w:val="FF0000"/>
                  <w:rPrChange w:id="386" w:author="王蕾絜(Lei Jie Wang)" w:date="2022-03-01T10:24:00Z">
                    <w:rPr>
                      <w:rFonts w:hint="eastAsia"/>
                    </w:rPr>
                  </w:rPrChange>
                </w:rPr>
                <w:delText>案件數</w:delText>
              </w:r>
            </w:del>
          </w:p>
        </w:tc>
        <w:tc>
          <w:tcPr>
            <w:tcW w:w="884" w:type="dxa"/>
            <w:tcPrChange w:id="387" w:author="王蕾絜(Lei Jie Wang)" w:date="2022-03-01T10:30:00Z">
              <w:tcPr>
                <w:tcW w:w="966" w:type="dxa"/>
                <w:gridSpan w:val="2"/>
              </w:tcPr>
            </w:tcPrChange>
          </w:tcPr>
          <w:p w:rsidR="000808ED" w:rsidRPr="000808ED" w:rsidRDefault="000808ED" w:rsidP="000808ED">
            <w:pPr>
              <w:pStyle w:val="a3"/>
              <w:spacing w:before="65" w:after="65"/>
              <w:rPr>
                <w:color w:val="FF0000"/>
                <w:rPrChange w:id="388" w:author="王蕾絜(Lei Jie Wang)" w:date="2022-03-01T10:24:00Z">
                  <w:rPr/>
                </w:rPrChange>
              </w:rPr>
            </w:pPr>
            <w:ins w:id="389" w:author="王蕾絜(Lei Jie Wang)" w:date="2022-03-01T10:29:00Z">
              <w:r w:rsidRPr="00526241">
                <w:rPr>
                  <w:rFonts w:hint="eastAsia"/>
                </w:rPr>
                <w:t>月份</w:t>
              </w:r>
            </w:ins>
            <w:del w:id="390" w:author="王蕾絜(Lei Jie Wang)" w:date="2022-03-01T10:29:00Z">
              <w:r w:rsidRPr="000808ED" w:rsidDel="000B1065">
                <w:rPr>
                  <w:rFonts w:hint="eastAsia"/>
                  <w:color w:val="FF0000"/>
                  <w:rPrChange w:id="391" w:author="王蕾絜(Lei Jie Wang)" w:date="2022-03-01T10:24:00Z">
                    <w:rPr>
                      <w:rFonts w:hint="eastAsia"/>
                    </w:rPr>
                  </w:rPrChange>
                </w:rPr>
                <w:delText>月份</w:delText>
              </w:r>
            </w:del>
          </w:p>
        </w:tc>
        <w:tc>
          <w:tcPr>
            <w:tcW w:w="979" w:type="dxa"/>
            <w:tcPrChange w:id="392" w:author="王蕾絜(Lei Jie Wang)" w:date="2022-03-01T10:30:00Z">
              <w:tcPr>
                <w:tcW w:w="966" w:type="dxa"/>
                <w:gridSpan w:val="2"/>
              </w:tcPr>
            </w:tcPrChange>
          </w:tcPr>
          <w:p w:rsidR="000808ED" w:rsidRPr="000808ED" w:rsidRDefault="000808ED" w:rsidP="000808ED">
            <w:pPr>
              <w:pStyle w:val="a3"/>
              <w:spacing w:before="65" w:after="65"/>
              <w:rPr>
                <w:color w:val="FF0000"/>
                <w:rPrChange w:id="393" w:author="王蕾絜(Lei Jie Wang)" w:date="2022-03-01T10:24:00Z">
                  <w:rPr/>
                </w:rPrChange>
              </w:rPr>
            </w:pPr>
            <w:ins w:id="394" w:author="王蕾絜(Lei Jie Wang)" w:date="2022-03-01T10:29:00Z">
              <w:r w:rsidRPr="00526241">
                <w:rPr>
                  <w:rFonts w:hint="eastAsia"/>
                </w:rPr>
                <w:t>案件數</w:t>
              </w:r>
            </w:ins>
            <w:del w:id="395" w:author="王蕾絜(Lei Jie Wang)" w:date="2022-03-01T10:29:00Z">
              <w:r w:rsidRPr="000808ED" w:rsidDel="000B1065">
                <w:rPr>
                  <w:rFonts w:hint="eastAsia"/>
                  <w:color w:val="FF0000"/>
                  <w:rPrChange w:id="396" w:author="王蕾絜(Lei Jie Wang)" w:date="2022-03-01T10:24:00Z">
                    <w:rPr>
                      <w:rFonts w:hint="eastAsia"/>
                    </w:rPr>
                  </w:rPrChange>
                </w:rPr>
                <w:delText>案件數</w:delText>
              </w:r>
            </w:del>
          </w:p>
        </w:tc>
        <w:tc>
          <w:tcPr>
            <w:tcW w:w="1006" w:type="dxa"/>
            <w:tcPrChange w:id="397" w:author="王蕾絜(Lei Jie Wang)" w:date="2022-03-01T10:30:00Z">
              <w:tcPr>
                <w:tcW w:w="966" w:type="dxa"/>
                <w:gridSpan w:val="2"/>
              </w:tcPr>
            </w:tcPrChange>
          </w:tcPr>
          <w:p w:rsidR="000808ED" w:rsidRPr="000808ED" w:rsidRDefault="000808ED" w:rsidP="000808ED">
            <w:pPr>
              <w:pStyle w:val="a3"/>
              <w:spacing w:before="65" w:after="65"/>
              <w:rPr>
                <w:b/>
                <w:color w:val="FF0000"/>
                <w:rPrChange w:id="398" w:author="王蕾絜(Lei Jie Wang)" w:date="2022-03-01T10:30:00Z">
                  <w:rPr>
                    <w:b/>
                  </w:rPr>
                </w:rPrChange>
              </w:rPr>
            </w:pPr>
            <w:ins w:id="399" w:author="王蕾絜(Lei Jie Wang)" w:date="2022-03-01T10:29:00Z">
              <w:r w:rsidRPr="000808ED">
                <w:rPr>
                  <w:rFonts w:hint="eastAsia"/>
                  <w:b/>
                  <w:rPrChange w:id="400" w:author="王蕾絜(Lei Jie Wang)" w:date="2022-03-01T10:30:00Z">
                    <w:rPr>
                      <w:rFonts w:hint="eastAsia"/>
                    </w:rPr>
                  </w:rPrChange>
                </w:rPr>
                <w:t>月份</w:t>
              </w:r>
            </w:ins>
            <w:del w:id="401" w:author="王蕾絜(Lei Jie Wang)" w:date="2022-03-01T10:29:00Z">
              <w:r w:rsidRPr="000808ED" w:rsidDel="000B1065">
                <w:rPr>
                  <w:rFonts w:hint="eastAsia"/>
                  <w:b/>
                  <w:color w:val="FF0000"/>
                  <w:rPrChange w:id="402" w:author="王蕾絜(Lei Jie Wang)" w:date="2022-03-01T10:30:00Z">
                    <w:rPr>
                      <w:rFonts w:hint="eastAsia"/>
                      <w:b/>
                    </w:rPr>
                  </w:rPrChange>
                </w:rPr>
                <w:delText>月份</w:delText>
              </w:r>
            </w:del>
          </w:p>
        </w:tc>
        <w:tc>
          <w:tcPr>
            <w:tcW w:w="1077" w:type="dxa"/>
            <w:tcPrChange w:id="403" w:author="王蕾絜(Lei Jie Wang)" w:date="2022-03-01T10:30:00Z">
              <w:tcPr>
                <w:tcW w:w="967" w:type="dxa"/>
                <w:gridSpan w:val="2"/>
              </w:tcPr>
            </w:tcPrChange>
          </w:tcPr>
          <w:p w:rsidR="000808ED" w:rsidRPr="000808ED" w:rsidRDefault="000808ED" w:rsidP="000808ED">
            <w:pPr>
              <w:pStyle w:val="a3"/>
              <w:spacing w:before="65" w:after="65"/>
              <w:rPr>
                <w:b/>
                <w:color w:val="FF0000"/>
                <w:rPrChange w:id="404" w:author="王蕾絜(Lei Jie Wang)" w:date="2022-03-01T10:30:00Z">
                  <w:rPr>
                    <w:b/>
                  </w:rPr>
                </w:rPrChange>
              </w:rPr>
            </w:pPr>
            <w:ins w:id="405" w:author="王蕾絜(Lei Jie Wang)" w:date="2022-03-01T10:29:00Z">
              <w:r w:rsidRPr="000808ED">
                <w:rPr>
                  <w:rFonts w:hint="eastAsia"/>
                  <w:b/>
                  <w:rPrChange w:id="406" w:author="王蕾絜(Lei Jie Wang)" w:date="2022-03-01T10:30:00Z">
                    <w:rPr>
                      <w:rFonts w:hint="eastAsia"/>
                    </w:rPr>
                  </w:rPrChange>
                </w:rPr>
                <w:t>案件數</w:t>
              </w:r>
            </w:ins>
            <w:del w:id="407" w:author="王蕾絜(Lei Jie Wang)" w:date="2022-03-01T10:29:00Z">
              <w:r w:rsidRPr="000808ED" w:rsidDel="000B1065">
                <w:rPr>
                  <w:rFonts w:hint="eastAsia"/>
                  <w:b/>
                  <w:color w:val="FF0000"/>
                  <w:rPrChange w:id="408" w:author="王蕾絜(Lei Jie Wang)" w:date="2022-03-01T10:30:00Z">
                    <w:rPr>
                      <w:rFonts w:hint="eastAsia"/>
                      <w:b/>
                    </w:rPr>
                  </w:rPrChange>
                </w:rPr>
                <w:delText>案件數</w:delText>
              </w:r>
            </w:del>
          </w:p>
        </w:tc>
      </w:tr>
      <w:tr w:rsidR="000808ED" w:rsidRPr="000808ED" w:rsidTr="000808ED">
        <w:tc>
          <w:tcPr>
            <w:tcW w:w="982" w:type="dxa"/>
          </w:tcPr>
          <w:p w:rsidR="000808ED" w:rsidRPr="000808ED" w:rsidRDefault="000808ED" w:rsidP="000808ED">
            <w:pPr>
              <w:pStyle w:val="a3"/>
              <w:spacing w:before="65" w:after="65"/>
              <w:rPr>
                <w:color w:val="FF0000"/>
                <w:sz w:val="24"/>
                <w:rPrChange w:id="409" w:author="王蕾絜(Lei Jie Wang)" w:date="2022-03-01T10:24:00Z">
                  <w:rPr>
                    <w:sz w:val="24"/>
                  </w:rPr>
                </w:rPrChange>
              </w:rPr>
            </w:pPr>
            <w:ins w:id="410" w:author="王蕾絜(Lei Jie Wang)" w:date="2022-03-01T10:29:00Z">
              <w:r w:rsidRPr="00526241">
                <w:t>1</w:t>
              </w:r>
            </w:ins>
            <w:del w:id="411" w:author="王蕾絜(Lei Jie Wang)" w:date="2022-03-01T10:29:00Z">
              <w:r w:rsidRPr="000808ED" w:rsidDel="000B1065">
                <w:rPr>
                  <w:rFonts w:hint="eastAsia"/>
                  <w:color w:val="FF0000"/>
                  <w:rPrChange w:id="412" w:author="王蕾絜(Lei Jie Wang)" w:date="2022-03-01T10:24:00Z">
                    <w:rPr>
                      <w:rFonts w:hint="eastAsia"/>
                    </w:rPr>
                  </w:rPrChange>
                </w:rPr>
                <w:delText>1</w:delText>
              </w:r>
            </w:del>
          </w:p>
        </w:tc>
        <w:tc>
          <w:tcPr>
            <w:tcW w:w="938" w:type="dxa"/>
          </w:tcPr>
          <w:p w:rsidR="000808ED" w:rsidRPr="000808ED" w:rsidRDefault="000808ED" w:rsidP="000808ED">
            <w:pPr>
              <w:pStyle w:val="a3"/>
              <w:spacing w:before="65" w:after="65"/>
              <w:rPr>
                <w:color w:val="FF0000"/>
                <w:rPrChange w:id="413" w:author="王蕾絜(Lei Jie Wang)" w:date="2022-03-01T10:24:00Z">
                  <w:rPr/>
                </w:rPrChange>
              </w:rPr>
            </w:pPr>
            <w:ins w:id="414" w:author="王蕾絜(Lei Jie Wang)" w:date="2022-03-01T10:29:00Z">
              <w:r w:rsidRPr="00526241">
                <w:t>4,009</w:t>
              </w:r>
            </w:ins>
            <w:del w:id="415" w:author="王蕾絜(Lei Jie Wang)" w:date="2022-03-01T10:29:00Z">
              <w:r w:rsidRPr="000808ED" w:rsidDel="000B1065">
                <w:rPr>
                  <w:rFonts w:hint="eastAsia"/>
                  <w:color w:val="FF0000"/>
                  <w:rPrChange w:id="416" w:author="王蕾絜(Lei Jie Wang)" w:date="2022-03-01T10:24:00Z">
                    <w:rPr>
                      <w:rFonts w:hint="eastAsia"/>
                    </w:rPr>
                  </w:rPrChange>
                </w:rPr>
                <w:delText xml:space="preserve">4,009 </w:delText>
              </w:r>
            </w:del>
          </w:p>
        </w:tc>
        <w:tc>
          <w:tcPr>
            <w:tcW w:w="904" w:type="dxa"/>
          </w:tcPr>
          <w:p w:rsidR="000808ED" w:rsidRPr="000808ED" w:rsidRDefault="000808ED" w:rsidP="000808ED">
            <w:pPr>
              <w:pStyle w:val="a3"/>
              <w:spacing w:before="65" w:after="65"/>
              <w:rPr>
                <w:color w:val="FF0000"/>
                <w:sz w:val="24"/>
                <w:rPrChange w:id="417" w:author="王蕾絜(Lei Jie Wang)" w:date="2022-03-01T10:24:00Z">
                  <w:rPr>
                    <w:sz w:val="24"/>
                  </w:rPr>
                </w:rPrChange>
              </w:rPr>
            </w:pPr>
            <w:ins w:id="418" w:author="王蕾絜(Lei Jie Wang)" w:date="2022-03-01T10:29:00Z">
              <w:r w:rsidRPr="00526241">
                <w:t>4</w:t>
              </w:r>
            </w:ins>
            <w:del w:id="419" w:author="王蕾絜(Lei Jie Wang)" w:date="2022-03-01T10:29:00Z">
              <w:r w:rsidRPr="000808ED" w:rsidDel="000B1065">
                <w:rPr>
                  <w:rFonts w:hint="eastAsia"/>
                  <w:color w:val="FF0000"/>
                  <w:rPrChange w:id="420" w:author="王蕾絜(Lei Jie Wang)" w:date="2022-03-01T10:24:00Z">
                    <w:rPr>
                      <w:rFonts w:hint="eastAsia"/>
                    </w:rPr>
                  </w:rPrChange>
                </w:rPr>
                <w:delText>4</w:delText>
              </w:r>
            </w:del>
          </w:p>
        </w:tc>
        <w:tc>
          <w:tcPr>
            <w:tcW w:w="959" w:type="dxa"/>
          </w:tcPr>
          <w:p w:rsidR="000808ED" w:rsidRPr="000808ED" w:rsidRDefault="000808ED" w:rsidP="000808ED">
            <w:pPr>
              <w:pStyle w:val="a3"/>
              <w:spacing w:before="65" w:after="65"/>
              <w:rPr>
                <w:color w:val="FF0000"/>
                <w:rPrChange w:id="421" w:author="王蕾絜(Lei Jie Wang)" w:date="2022-03-01T10:24:00Z">
                  <w:rPr/>
                </w:rPrChange>
              </w:rPr>
            </w:pPr>
            <w:ins w:id="422" w:author="王蕾絜(Lei Jie Wang)" w:date="2022-03-01T10:29:00Z">
              <w:r w:rsidRPr="00526241">
                <w:t>3,624</w:t>
              </w:r>
            </w:ins>
            <w:del w:id="423" w:author="王蕾絜(Lei Jie Wang)" w:date="2022-03-01T10:29:00Z">
              <w:r w:rsidRPr="000808ED" w:rsidDel="000B1065">
                <w:rPr>
                  <w:rFonts w:hint="eastAsia"/>
                  <w:color w:val="FF0000"/>
                  <w:rPrChange w:id="424" w:author="王蕾絜(Lei Jie Wang)" w:date="2022-03-01T10:24:00Z">
                    <w:rPr>
                      <w:rFonts w:hint="eastAsia"/>
                    </w:rPr>
                  </w:rPrChange>
                </w:rPr>
                <w:delText xml:space="preserve">3,624 </w:delText>
              </w:r>
            </w:del>
          </w:p>
        </w:tc>
        <w:tc>
          <w:tcPr>
            <w:tcW w:w="884" w:type="dxa"/>
          </w:tcPr>
          <w:p w:rsidR="000808ED" w:rsidRPr="000808ED" w:rsidRDefault="000808ED" w:rsidP="000808ED">
            <w:pPr>
              <w:pStyle w:val="a3"/>
              <w:spacing w:before="65" w:after="65"/>
              <w:rPr>
                <w:color w:val="FF0000"/>
                <w:sz w:val="24"/>
                <w:rPrChange w:id="425" w:author="王蕾絜(Lei Jie Wang)" w:date="2022-03-01T10:24:00Z">
                  <w:rPr>
                    <w:sz w:val="24"/>
                  </w:rPr>
                </w:rPrChange>
              </w:rPr>
            </w:pPr>
            <w:ins w:id="426" w:author="王蕾絜(Lei Jie Wang)" w:date="2022-03-01T10:29:00Z">
              <w:r w:rsidRPr="00526241">
                <w:t>7</w:t>
              </w:r>
            </w:ins>
            <w:del w:id="427" w:author="王蕾絜(Lei Jie Wang)" w:date="2022-03-01T10:29:00Z">
              <w:r w:rsidRPr="000808ED" w:rsidDel="000B1065">
                <w:rPr>
                  <w:rFonts w:hint="eastAsia"/>
                  <w:color w:val="FF0000"/>
                  <w:rPrChange w:id="428" w:author="王蕾絜(Lei Jie Wang)" w:date="2022-03-01T10:24:00Z">
                    <w:rPr>
                      <w:rFonts w:hint="eastAsia"/>
                    </w:rPr>
                  </w:rPrChange>
                </w:rPr>
                <w:delText>7</w:delText>
              </w:r>
            </w:del>
          </w:p>
        </w:tc>
        <w:tc>
          <w:tcPr>
            <w:tcW w:w="979" w:type="dxa"/>
          </w:tcPr>
          <w:p w:rsidR="000808ED" w:rsidRPr="000808ED" w:rsidRDefault="000808ED" w:rsidP="000808ED">
            <w:pPr>
              <w:pStyle w:val="a3"/>
              <w:spacing w:before="65" w:after="65"/>
              <w:rPr>
                <w:color w:val="FF0000"/>
                <w:rPrChange w:id="429" w:author="王蕾絜(Lei Jie Wang)" w:date="2022-03-01T10:24:00Z">
                  <w:rPr/>
                </w:rPrChange>
              </w:rPr>
            </w:pPr>
            <w:ins w:id="430" w:author="王蕾絜(Lei Jie Wang)" w:date="2022-03-01T10:29:00Z">
              <w:r w:rsidRPr="00526241">
                <w:t>4,249</w:t>
              </w:r>
            </w:ins>
            <w:del w:id="431" w:author="王蕾絜(Lei Jie Wang)" w:date="2022-03-01T10:29:00Z">
              <w:r w:rsidRPr="000808ED" w:rsidDel="000B1065">
                <w:rPr>
                  <w:rFonts w:hint="eastAsia"/>
                  <w:color w:val="FF0000"/>
                  <w:rPrChange w:id="432" w:author="王蕾絜(Lei Jie Wang)" w:date="2022-03-01T10:24:00Z">
                    <w:rPr>
                      <w:rFonts w:hint="eastAsia"/>
                    </w:rPr>
                  </w:rPrChange>
                </w:rPr>
                <w:delText xml:space="preserve">4,249 </w:delText>
              </w:r>
            </w:del>
          </w:p>
        </w:tc>
        <w:tc>
          <w:tcPr>
            <w:tcW w:w="1006" w:type="dxa"/>
          </w:tcPr>
          <w:p w:rsidR="000808ED" w:rsidRPr="000808ED" w:rsidRDefault="000808ED" w:rsidP="000808ED">
            <w:pPr>
              <w:pStyle w:val="a3"/>
              <w:spacing w:before="65" w:after="65"/>
              <w:rPr>
                <w:b/>
                <w:color w:val="FF0000"/>
                <w:sz w:val="24"/>
                <w:rPrChange w:id="433" w:author="王蕾絜(Lei Jie Wang)" w:date="2022-03-01T10:30:00Z">
                  <w:rPr>
                    <w:b/>
                    <w:sz w:val="24"/>
                  </w:rPr>
                </w:rPrChange>
              </w:rPr>
            </w:pPr>
            <w:ins w:id="434" w:author="王蕾絜(Lei Jie Wang)" w:date="2022-03-01T10:29:00Z">
              <w:r w:rsidRPr="000808ED">
                <w:rPr>
                  <w:b/>
                  <w:rPrChange w:id="435" w:author="王蕾絜(Lei Jie Wang)" w:date="2022-03-01T10:30:00Z">
                    <w:rPr/>
                  </w:rPrChange>
                </w:rPr>
                <w:t>10</w:t>
              </w:r>
            </w:ins>
            <w:del w:id="436" w:author="王蕾絜(Lei Jie Wang)" w:date="2022-03-01T10:29:00Z">
              <w:r w:rsidRPr="000808ED" w:rsidDel="000B1065">
                <w:rPr>
                  <w:rFonts w:hint="eastAsia"/>
                  <w:b/>
                  <w:color w:val="FF0000"/>
                  <w:rPrChange w:id="437" w:author="王蕾絜(Lei Jie Wang)" w:date="2022-03-01T10:30:00Z">
                    <w:rPr>
                      <w:rFonts w:hint="eastAsia"/>
                      <w:b/>
                    </w:rPr>
                  </w:rPrChange>
                </w:rPr>
                <w:delText>10</w:delText>
              </w:r>
            </w:del>
          </w:p>
        </w:tc>
        <w:tc>
          <w:tcPr>
            <w:tcW w:w="1077" w:type="dxa"/>
          </w:tcPr>
          <w:p w:rsidR="000808ED" w:rsidRPr="000808ED" w:rsidRDefault="000808ED" w:rsidP="000808ED">
            <w:pPr>
              <w:pStyle w:val="a3"/>
              <w:spacing w:before="65" w:after="65"/>
              <w:rPr>
                <w:b/>
                <w:color w:val="FF0000"/>
                <w:rPrChange w:id="438" w:author="王蕾絜(Lei Jie Wang)" w:date="2022-03-01T10:30:00Z">
                  <w:rPr>
                    <w:b/>
                  </w:rPr>
                </w:rPrChange>
              </w:rPr>
            </w:pPr>
            <w:ins w:id="439" w:author="王蕾絜(Lei Jie Wang)" w:date="2022-03-01T10:29:00Z">
              <w:r w:rsidRPr="000808ED">
                <w:rPr>
                  <w:b/>
                  <w:rPrChange w:id="440" w:author="王蕾絜(Lei Jie Wang)" w:date="2022-03-01T10:30:00Z">
                    <w:rPr/>
                  </w:rPrChange>
                </w:rPr>
                <w:t>4,383</w:t>
              </w:r>
            </w:ins>
            <w:del w:id="441" w:author="王蕾絜(Lei Jie Wang)" w:date="2022-03-01T10:29:00Z">
              <w:r w:rsidRPr="000808ED" w:rsidDel="000B1065">
                <w:rPr>
                  <w:rFonts w:hint="eastAsia"/>
                  <w:b/>
                  <w:color w:val="FF0000"/>
                  <w:rPrChange w:id="442" w:author="王蕾絜(Lei Jie Wang)" w:date="2022-03-01T10:30:00Z">
                    <w:rPr>
                      <w:rFonts w:hint="eastAsia"/>
                      <w:b/>
                    </w:rPr>
                  </w:rPrChange>
                </w:rPr>
                <w:delText xml:space="preserve">4,383 </w:delText>
              </w:r>
            </w:del>
          </w:p>
        </w:tc>
      </w:tr>
      <w:tr w:rsidR="000808ED" w:rsidRPr="000808ED" w:rsidTr="000808ED">
        <w:tc>
          <w:tcPr>
            <w:tcW w:w="982" w:type="dxa"/>
          </w:tcPr>
          <w:p w:rsidR="000808ED" w:rsidRPr="000808ED" w:rsidRDefault="000808ED" w:rsidP="000808ED">
            <w:pPr>
              <w:pStyle w:val="a3"/>
              <w:spacing w:before="65" w:after="65"/>
              <w:rPr>
                <w:color w:val="FF0000"/>
                <w:rPrChange w:id="443" w:author="王蕾絜(Lei Jie Wang)" w:date="2022-03-01T10:24:00Z">
                  <w:rPr/>
                </w:rPrChange>
              </w:rPr>
            </w:pPr>
            <w:ins w:id="444" w:author="王蕾絜(Lei Jie Wang)" w:date="2022-03-01T10:29:00Z">
              <w:r w:rsidRPr="00526241">
                <w:t>2</w:t>
              </w:r>
            </w:ins>
            <w:del w:id="445" w:author="王蕾絜(Lei Jie Wang)" w:date="2022-03-01T10:29:00Z">
              <w:r w:rsidRPr="000808ED" w:rsidDel="000B1065">
                <w:rPr>
                  <w:rFonts w:hint="eastAsia"/>
                  <w:color w:val="FF0000"/>
                  <w:rPrChange w:id="446" w:author="王蕾絜(Lei Jie Wang)" w:date="2022-03-01T10:24:00Z">
                    <w:rPr>
                      <w:rFonts w:hint="eastAsia"/>
                    </w:rPr>
                  </w:rPrChange>
                </w:rPr>
                <w:delText>2</w:delText>
              </w:r>
            </w:del>
          </w:p>
        </w:tc>
        <w:tc>
          <w:tcPr>
            <w:tcW w:w="938" w:type="dxa"/>
          </w:tcPr>
          <w:p w:rsidR="000808ED" w:rsidRPr="000808ED" w:rsidRDefault="000808ED" w:rsidP="000808ED">
            <w:pPr>
              <w:pStyle w:val="a3"/>
              <w:spacing w:before="65" w:after="65"/>
              <w:rPr>
                <w:color w:val="FF0000"/>
                <w:rPrChange w:id="447" w:author="王蕾絜(Lei Jie Wang)" w:date="2022-03-01T10:24:00Z">
                  <w:rPr/>
                </w:rPrChange>
              </w:rPr>
            </w:pPr>
            <w:ins w:id="448" w:author="王蕾絜(Lei Jie Wang)" w:date="2022-03-01T10:29:00Z">
              <w:r w:rsidRPr="00526241">
                <w:t>3,695</w:t>
              </w:r>
            </w:ins>
            <w:del w:id="449" w:author="王蕾絜(Lei Jie Wang)" w:date="2022-03-01T10:29:00Z">
              <w:r w:rsidRPr="000808ED" w:rsidDel="000B1065">
                <w:rPr>
                  <w:rFonts w:hint="eastAsia"/>
                  <w:color w:val="FF0000"/>
                  <w:rPrChange w:id="450" w:author="王蕾絜(Lei Jie Wang)" w:date="2022-03-01T10:24:00Z">
                    <w:rPr>
                      <w:rFonts w:hint="eastAsia"/>
                    </w:rPr>
                  </w:rPrChange>
                </w:rPr>
                <w:delText xml:space="preserve">3,695 </w:delText>
              </w:r>
            </w:del>
          </w:p>
        </w:tc>
        <w:tc>
          <w:tcPr>
            <w:tcW w:w="904" w:type="dxa"/>
          </w:tcPr>
          <w:p w:rsidR="000808ED" w:rsidRPr="000808ED" w:rsidRDefault="000808ED" w:rsidP="000808ED">
            <w:pPr>
              <w:pStyle w:val="a3"/>
              <w:spacing w:before="65" w:after="65"/>
              <w:rPr>
                <w:color w:val="FF0000"/>
                <w:rPrChange w:id="451" w:author="王蕾絜(Lei Jie Wang)" w:date="2022-03-01T10:24:00Z">
                  <w:rPr/>
                </w:rPrChange>
              </w:rPr>
            </w:pPr>
            <w:ins w:id="452" w:author="王蕾絜(Lei Jie Wang)" w:date="2022-03-01T10:29:00Z">
              <w:r w:rsidRPr="00526241">
                <w:t>5</w:t>
              </w:r>
            </w:ins>
            <w:del w:id="453" w:author="王蕾絜(Lei Jie Wang)" w:date="2022-03-01T10:29:00Z">
              <w:r w:rsidRPr="000808ED" w:rsidDel="000B1065">
                <w:rPr>
                  <w:rFonts w:hint="eastAsia"/>
                  <w:color w:val="FF0000"/>
                  <w:rPrChange w:id="454" w:author="王蕾絜(Lei Jie Wang)" w:date="2022-03-01T10:24:00Z">
                    <w:rPr>
                      <w:rFonts w:hint="eastAsia"/>
                    </w:rPr>
                  </w:rPrChange>
                </w:rPr>
                <w:delText>5</w:delText>
              </w:r>
            </w:del>
          </w:p>
        </w:tc>
        <w:tc>
          <w:tcPr>
            <w:tcW w:w="959" w:type="dxa"/>
          </w:tcPr>
          <w:p w:rsidR="000808ED" w:rsidRPr="000808ED" w:rsidRDefault="000808ED" w:rsidP="000808ED">
            <w:pPr>
              <w:pStyle w:val="a3"/>
              <w:spacing w:before="65" w:after="65"/>
              <w:rPr>
                <w:color w:val="FF0000"/>
                <w:rPrChange w:id="455" w:author="王蕾絜(Lei Jie Wang)" w:date="2022-03-01T10:24:00Z">
                  <w:rPr/>
                </w:rPrChange>
              </w:rPr>
            </w:pPr>
            <w:ins w:id="456" w:author="王蕾絜(Lei Jie Wang)" w:date="2022-03-01T10:29:00Z">
              <w:r w:rsidRPr="00526241">
                <w:t>3,972</w:t>
              </w:r>
            </w:ins>
            <w:del w:id="457" w:author="王蕾絜(Lei Jie Wang)" w:date="2022-03-01T10:29:00Z">
              <w:r w:rsidRPr="000808ED" w:rsidDel="000B1065">
                <w:rPr>
                  <w:rFonts w:hint="eastAsia"/>
                  <w:color w:val="FF0000"/>
                  <w:rPrChange w:id="458" w:author="王蕾絜(Lei Jie Wang)" w:date="2022-03-01T10:24:00Z">
                    <w:rPr>
                      <w:rFonts w:hint="eastAsia"/>
                    </w:rPr>
                  </w:rPrChange>
                </w:rPr>
                <w:delText xml:space="preserve">3,972 </w:delText>
              </w:r>
            </w:del>
          </w:p>
        </w:tc>
        <w:tc>
          <w:tcPr>
            <w:tcW w:w="884" w:type="dxa"/>
          </w:tcPr>
          <w:p w:rsidR="000808ED" w:rsidRPr="000808ED" w:rsidRDefault="000808ED" w:rsidP="000808ED">
            <w:pPr>
              <w:pStyle w:val="a3"/>
              <w:spacing w:before="65" w:after="65"/>
              <w:rPr>
                <w:color w:val="FF0000"/>
                <w:rPrChange w:id="459" w:author="王蕾絜(Lei Jie Wang)" w:date="2022-03-01T10:24:00Z">
                  <w:rPr/>
                </w:rPrChange>
              </w:rPr>
            </w:pPr>
            <w:ins w:id="460" w:author="王蕾絜(Lei Jie Wang)" w:date="2022-03-01T10:29:00Z">
              <w:r w:rsidRPr="00526241">
                <w:t>8</w:t>
              </w:r>
            </w:ins>
            <w:del w:id="461" w:author="王蕾絜(Lei Jie Wang)" w:date="2022-03-01T10:29:00Z">
              <w:r w:rsidRPr="000808ED" w:rsidDel="000B1065">
                <w:rPr>
                  <w:rFonts w:hint="eastAsia"/>
                  <w:color w:val="FF0000"/>
                  <w:rPrChange w:id="462" w:author="王蕾絜(Lei Jie Wang)" w:date="2022-03-01T10:24:00Z">
                    <w:rPr>
                      <w:rFonts w:hint="eastAsia"/>
                    </w:rPr>
                  </w:rPrChange>
                </w:rPr>
                <w:delText>8</w:delText>
              </w:r>
            </w:del>
          </w:p>
        </w:tc>
        <w:tc>
          <w:tcPr>
            <w:tcW w:w="979" w:type="dxa"/>
          </w:tcPr>
          <w:p w:rsidR="000808ED" w:rsidRPr="000808ED" w:rsidRDefault="000808ED" w:rsidP="000808ED">
            <w:pPr>
              <w:pStyle w:val="a3"/>
              <w:spacing w:before="65" w:after="65"/>
              <w:rPr>
                <w:color w:val="FF0000"/>
                <w:rPrChange w:id="463" w:author="王蕾絜(Lei Jie Wang)" w:date="2022-03-01T10:24:00Z">
                  <w:rPr/>
                </w:rPrChange>
              </w:rPr>
            </w:pPr>
            <w:ins w:id="464" w:author="王蕾絜(Lei Jie Wang)" w:date="2022-03-01T10:29:00Z">
              <w:r w:rsidRPr="00526241">
                <w:t>3,993</w:t>
              </w:r>
            </w:ins>
            <w:del w:id="465" w:author="王蕾絜(Lei Jie Wang)" w:date="2022-03-01T10:29:00Z">
              <w:r w:rsidRPr="000808ED" w:rsidDel="000B1065">
                <w:rPr>
                  <w:rFonts w:hint="eastAsia"/>
                  <w:color w:val="FF0000"/>
                  <w:rPrChange w:id="466" w:author="王蕾絜(Lei Jie Wang)" w:date="2022-03-01T10:24:00Z">
                    <w:rPr>
                      <w:rFonts w:hint="eastAsia"/>
                    </w:rPr>
                  </w:rPrChange>
                </w:rPr>
                <w:delText xml:space="preserve">3,993 </w:delText>
              </w:r>
            </w:del>
          </w:p>
        </w:tc>
        <w:tc>
          <w:tcPr>
            <w:tcW w:w="1006" w:type="dxa"/>
          </w:tcPr>
          <w:p w:rsidR="000808ED" w:rsidRPr="000808ED" w:rsidRDefault="000808ED" w:rsidP="000808ED">
            <w:pPr>
              <w:pStyle w:val="a3"/>
              <w:spacing w:before="65" w:after="65"/>
              <w:rPr>
                <w:b/>
                <w:color w:val="FF0000"/>
                <w:rPrChange w:id="467" w:author="王蕾絜(Lei Jie Wang)" w:date="2022-03-01T10:30:00Z">
                  <w:rPr>
                    <w:b/>
                  </w:rPr>
                </w:rPrChange>
              </w:rPr>
            </w:pPr>
            <w:ins w:id="468" w:author="王蕾絜(Lei Jie Wang)" w:date="2022-03-01T10:29:00Z">
              <w:r w:rsidRPr="000808ED">
                <w:rPr>
                  <w:b/>
                  <w:rPrChange w:id="469" w:author="王蕾絜(Lei Jie Wang)" w:date="2022-03-01T10:30:00Z">
                    <w:rPr/>
                  </w:rPrChange>
                </w:rPr>
                <w:t>11</w:t>
              </w:r>
            </w:ins>
            <w:del w:id="470" w:author="王蕾絜(Lei Jie Wang)" w:date="2022-03-01T10:29:00Z">
              <w:r w:rsidRPr="000808ED" w:rsidDel="000B1065">
                <w:rPr>
                  <w:rFonts w:hint="eastAsia"/>
                  <w:b/>
                  <w:color w:val="FF0000"/>
                  <w:rPrChange w:id="471" w:author="王蕾絜(Lei Jie Wang)" w:date="2022-03-01T10:30:00Z">
                    <w:rPr>
                      <w:rFonts w:hint="eastAsia"/>
                      <w:b/>
                    </w:rPr>
                  </w:rPrChange>
                </w:rPr>
                <w:delText>11</w:delText>
              </w:r>
            </w:del>
          </w:p>
        </w:tc>
        <w:tc>
          <w:tcPr>
            <w:tcW w:w="1077" w:type="dxa"/>
          </w:tcPr>
          <w:p w:rsidR="000808ED" w:rsidRPr="000808ED" w:rsidRDefault="000808ED" w:rsidP="000808ED">
            <w:pPr>
              <w:pStyle w:val="a3"/>
              <w:spacing w:before="65" w:after="65"/>
              <w:rPr>
                <w:b/>
                <w:color w:val="FF0000"/>
                <w:rPrChange w:id="472" w:author="王蕾絜(Lei Jie Wang)" w:date="2022-03-01T10:30:00Z">
                  <w:rPr>
                    <w:b/>
                  </w:rPr>
                </w:rPrChange>
              </w:rPr>
            </w:pPr>
            <w:ins w:id="473" w:author="王蕾絜(Lei Jie Wang)" w:date="2022-03-01T10:29:00Z">
              <w:r w:rsidRPr="000808ED">
                <w:rPr>
                  <w:b/>
                  <w:rPrChange w:id="474" w:author="王蕾絜(Lei Jie Wang)" w:date="2022-03-01T10:30:00Z">
                    <w:rPr/>
                  </w:rPrChange>
                </w:rPr>
                <w:t>4,588</w:t>
              </w:r>
            </w:ins>
            <w:del w:id="475" w:author="王蕾絜(Lei Jie Wang)" w:date="2022-03-01T10:29:00Z">
              <w:r w:rsidRPr="000808ED" w:rsidDel="000B1065">
                <w:rPr>
                  <w:rFonts w:hint="eastAsia"/>
                  <w:b/>
                  <w:color w:val="FF0000"/>
                  <w:rPrChange w:id="476" w:author="王蕾絜(Lei Jie Wang)" w:date="2022-03-01T10:30:00Z">
                    <w:rPr>
                      <w:rFonts w:hint="eastAsia"/>
                      <w:b/>
                    </w:rPr>
                  </w:rPrChange>
                </w:rPr>
                <w:delText xml:space="preserve">4,588 </w:delText>
              </w:r>
            </w:del>
          </w:p>
        </w:tc>
      </w:tr>
      <w:tr w:rsidR="000808ED" w:rsidRPr="000808ED" w:rsidTr="000808ED">
        <w:tc>
          <w:tcPr>
            <w:tcW w:w="982" w:type="dxa"/>
          </w:tcPr>
          <w:p w:rsidR="000808ED" w:rsidRPr="000808ED" w:rsidRDefault="000808ED" w:rsidP="000808ED">
            <w:pPr>
              <w:pStyle w:val="a3"/>
              <w:spacing w:before="65" w:after="65"/>
              <w:rPr>
                <w:color w:val="FF0000"/>
                <w:rPrChange w:id="477" w:author="王蕾絜(Lei Jie Wang)" w:date="2022-03-01T10:24:00Z">
                  <w:rPr/>
                </w:rPrChange>
              </w:rPr>
            </w:pPr>
            <w:ins w:id="478" w:author="王蕾絜(Lei Jie Wang)" w:date="2022-03-01T10:29:00Z">
              <w:r w:rsidRPr="00526241">
                <w:t>3</w:t>
              </w:r>
            </w:ins>
            <w:del w:id="479" w:author="王蕾絜(Lei Jie Wang)" w:date="2022-03-01T10:29:00Z">
              <w:r w:rsidRPr="000808ED" w:rsidDel="000B1065">
                <w:rPr>
                  <w:rFonts w:hint="eastAsia"/>
                  <w:color w:val="FF0000"/>
                  <w:rPrChange w:id="480" w:author="王蕾絜(Lei Jie Wang)" w:date="2022-03-01T10:24:00Z">
                    <w:rPr>
                      <w:rFonts w:hint="eastAsia"/>
                    </w:rPr>
                  </w:rPrChange>
                </w:rPr>
                <w:delText>3</w:delText>
              </w:r>
            </w:del>
          </w:p>
        </w:tc>
        <w:tc>
          <w:tcPr>
            <w:tcW w:w="938" w:type="dxa"/>
          </w:tcPr>
          <w:p w:rsidR="000808ED" w:rsidRPr="000808ED" w:rsidRDefault="000808ED" w:rsidP="000808ED">
            <w:pPr>
              <w:pStyle w:val="a3"/>
              <w:spacing w:before="65" w:after="65"/>
              <w:rPr>
                <w:color w:val="FF0000"/>
                <w:rPrChange w:id="481" w:author="王蕾絜(Lei Jie Wang)" w:date="2022-03-01T10:24:00Z">
                  <w:rPr/>
                </w:rPrChange>
              </w:rPr>
            </w:pPr>
            <w:ins w:id="482" w:author="王蕾絜(Lei Jie Wang)" w:date="2022-03-01T10:29:00Z">
              <w:r w:rsidRPr="00526241">
                <w:t>3,874</w:t>
              </w:r>
            </w:ins>
            <w:del w:id="483" w:author="王蕾絜(Lei Jie Wang)" w:date="2022-03-01T10:29:00Z">
              <w:r w:rsidRPr="000808ED" w:rsidDel="000B1065">
                <w:rPr>
                  <w:rFonts w:hint="eastAsia"/>
                  <w:color w:val="FF0000"/>
                  <w:rPrChange w:id="484" w:author="王蕾絜(Lei Jie Wang)" w:date="2022-03-01T10:24:00Z">
                    <w:rPr>
                      <w:rFonts w:hint="eastAsia"/>
                    </w:rPr>
                  </w:rPrChange>
                </w:rPr>
                <w:delText xml:space="preserve">3,874 </w:delText>
              </w:r>
            </w:del>
          </w:p>
        </w:tc>
        <w:tc>
          <w:tcPr>
            <w:tcW w:w="904" w:type="dxa"/>
          </w:tcPr>
          <w:p w:rsidR="000808ED" w:rsidRPr="000808ED" w:rsidRDefault="000808ED" w:rsidP="000808ED">
            <w:pPr>
              <w:pStyle w:val="a3"/>
              <w:spacing w:before="65" w:after="65"/>
              <w:rPr>
                <w:color w:val="FF0000"/>
                <w:rPrChange w:id="485" w:author="王蕾絜(Lei Jie Wang)" w:date="2022-03-01T10:24:00Z">
                  <w:rPr/>
                </w:rPrChange>
              </w:rPr>
            </w:pPr>
            <w:ins w:id="486" w:author="王蕾絜(Lei Jie Wang)" w:date="2022-03-01T10:29:00Z">
              <w:r w:rsidRPr="00526241">
                <w:t>6</w:t>
              </w:r>
            </w:ins>
            <w:del w:id="487" w:author="王蕾絜(Lei Jie Wang)" w:date="2022-03-01T10:29:00Z">
              <w:r w:rsidRPr="000808ED" w:rsidDel="000B1065">
                <w:rPr>
                  <w:rFonts w:hint="eastAsia"/>
                  <w:color w:val="FF0000"/>
                  <w:rPrChange w:id="488" w:author="王蕾絜(Lei Jie Wang)" w:date="2022-03-01T10:24:00Z">
                    <w:rPr>
                      <w:rFonts w:hint="eastAsia"/>
                    </w:rPr>
                  </w:rPrChange>
                </w:rPr>
                <w:delText>6</w:delText>
              </w:r>
            </w:del>
          </w:p>
        </w:tc>
        <w:tc>
          <w:tcPr>
            <w:tcW w:w="959" w:type="dxa"/>
          </w:tcPr>
          <w:p w:rsidR="000808ED" w:rsidRPr="000808ED" w:rsidRDefault="000808ED" w:rsidP="000808ED">
            <w:pPr>
              <w:pStyle w:val="a3"/>
              <w:spacing w:before="65" w:after="65"/>
              <w:rPr>
                <w:color w:val="FF0000"/>
                <w:rPrChange w:id="489" w:author="王蕾絜(Lei Jie Wang)" w:date="2022-03-01T10:24:00Z">
                  <w:rPr/>
                </w:rPrChange>
              </w:rPr>
            </w:pPr>
            <w:ins w:id="490" w:author="王蕾絜(Lei Jie Wang)" w:date="2022-03-01T10:29:00Z">
              <w:r w:rsidRPr="00526241">
                <w:t>4,045</w:t>
              </w:r>
            </w:ins>
            <w:del w:id="491" w:author="王蕾絜(Lei Jie Wang)" w:date="2022-03-01T10:29:00Z">
              <w:r w:rsidRPr="000808ED" w:rsidDel="000B1065">
                <w:rPr>
                  <w:rFonts w:hint="eastAsia"/>
                  <w:color w:val="FF0000"/>
                  <w:rPrChange w:id="492" w:author="王蕾絜(Lei Jie Wang)" w:date="2022-03-01T10:24:00Z">
                    <w:rPr>
                      <w:rFonts w:hint="eastAsia"/>
                    </w:rPr>
                  </w:rPrChange>
                </w:rPr>
                <w:delText xml:space="preserve">4,045 </w:delText>
              </w:r>
            </w:del>
          </w:p>
        </w:tc>
        <w:tc>
          <w:tcPr>
            <w:tcW w:w="884" w:type="dxa"/>
          </w:tcPr>
          <w:p w:rsidR="000808ED" w:rsidRPr="000808ED" w:rsidRDefault="000808ED" w:rsidP="000808ED">
            <w:pPr>
              <w:pStyle w:val="a3"/>
              <w:spacing w:before="65" w:after="65"/>
              <w:rPr>
                <w:color w:val="FF0000"/>
                <w:rPrChange w:id="493" w:author="王蕾絜(Lei Jie Wang)" w:date="2022-03-01T10:24:00Z">
                  <w:rPr/>
                </w:rPrChange>
              </w:rPr>
            </w:pPr>
            <w:ins w:id="494" w:author="王蕾絜(Lei Jie Wang)" w:date="2022-03-01T10:29:00Z">
              <w:r w:rsidRPr="00526241">
                <w:t>9</w:t>
              </w:r>
            </w:ins>
            <w:del w:id="495" w:author="王蕾絜(Lei Jie Wang)" w:date="2022-03-01T10:29:00Z">
              <w:r w:rsidRPr="000808ED" w:rsidDel="000B1065">
                <w:rPr>
                  <w:rFonts w:hint="eastAsia"/>
                  <w:color w:val="FF0000"/>
                  <w:rPrChange w:id="496" w:author="王蕾絜(Lei Jie Wang)" w:date="2022-03-01T10:24:00Z">
                    <w:rPr>
                      <w:rFonts w:hint="eastAsia"/>
                    </w:rPr>
                  </w:rPrChange>
                </w:rPr>
                <w:delText>9</w:delText>
              </w:r>
            </w:del>
          </w:p>
        </w:tc>
        <w:tc>
          <w:tcPr>
            <w:tcW w:w="979" w:type="dxa"/>
          </w:tcPr>
          <w:p w:rsidR="000808ED" w:rsidRPr="000808ED" w:rsidRDefault="000808ED" w:rsidP="000808ED">
            <w:pPr>
              <w:pStyle w:val="a3"/>
              <w:spacing w:before="65" w:after="65"/>
              <w:rPr>
                <w:color w:val="FF0000"/>
                <w:rPrChange w:id="497" w:author="王蕾絜(Lei Jie Wang)" w:date="2022-03-01T10:24:00Z">
                  <w:rPr/>
                </w:rPrChange>
              </w:rPr>
            </w:pPr>
            <w:ins w:id="498" w:author="王蕾絜(Lei Jie Wang)" w:date="2022-03-01T10:29:00Z">
              <w:r w:rsidRPr="00526241">
                <w:t>4,111</w:t>
              </w:r>
            </w:ins>
            <w:del w:id="499" w:author="王蕾絜(Lei Jie Wang)" w:date="2022-03-01T10:29:00Z">
              <w:r w:rsidRPr="000808ED" w:rsidDel="000B1065">
                <w:rPr>
                  <w:rFonts w:hint="eastAsia"/>
                  <w:color w:val="FF0000"/>
                  <w:rPrChange w:id="500" w:author="王蕾絜(Lei Jie Wang)" w:date="2022-03-01T10:24:00Z">
                    <w:rPr>
                      <w:rFonts w:hint="eastAsia"/>
                    </w:rPr>
                  </w:rPrChange>
                </w:rPr>
                <w:delText xml:space="preserve">4,109 </w:delText>
              </w:r>
            </w:del>
          </w:p>
        </w:tc>
        <w:tc>
          <w:tcPr>
            <w:tcW w:w="1006" w:type="dxa"/>
          </w:tcPr>
          <w:p w:rsidR="000808ED" w:rsidRPr="000808ED" w:rsidRDefault="000808ED" w:rsidP="000808ED">
            <w:pPr>
              <w:pStyle w:val="a3"/>
              <w:spacing w:before="65" w:after="65"/>
              <w:rPr>
                <w:b/>
                <w:color w:val="FF0000"/>
                <w:rPrChange w:id="501" w:author="王蕾絜(Lei Jie Wang)" w:date="2022-03-01T10:30:00Z">
                  <w:rPr>
                    <w:b/>
                  </w:rPr>
                </w:rPrChange>
              </w:rPr>
            </w:pPr>
            <w:ins w:id="502" w:author="王蕾絜(Lei Jie Wang)" w:date="2022-03-01T10:29:00Z">
              <w:r w:rsidRPr="000808ED">
                <w:rPr>
                  <w:b/>
                  <w:rPrChange w:id="503" w:author="王蕾絜(Lei Jie Wang)" w:date="2022-03-01T10:30:00Z">
                    <w:rPr/>
                  </w:rPrChange>
                </w:rPr>
                <w:t>12</w:t>
              </w:r>
            </w:ins>
            <w:del w:id="504" w:author="王蕾絜(Lei Jie Wang)" w:date="2022-03-01T10:29:00Z">
              <w:r w:rsidRPr="000808ED" w:rsidDel="000B1065">
                <w:rPr>
                  <w:rFonts w:hint="eastAsia"/>
                  <w:b/>
                  <w:color w:val="FF0000"/>
                  <w:rPrChange w:id="505" w:author="王蕾絜(Lei Jie Wang)" w:date="2022-03-01T10:30:00Z">
                    <w:rPr>
                      <w:rFonts w:hint="eastAsia"/>
                      <w:b/>
                    </w:rPr>
                  </w:rPrChange>
                </w:rPr>
                <w:delText>12</w:delText>
              </w:r>
            </w:del>
          </w:p>
        </w:tc>
        <w:tc>
          <w:tcPr>
            <w:tcW w:w="1077" w:type="dxa"/>
          </w:tcPr>
          <w:p w:rsidR="000808ED" w:rsidRPr="000808ED" w:rsidRDefault="000808ED" w:rsidP="000808ED">
            <w:pPr>
              <w:pStyle w:val="a3"/>
              <w:spacing w:before="65" w:after="65"/>
              <w:rPr>
                <w:b/>
                <w:color w:val="FF0000"/>
                <w:rPrChange w:id="506" w:author="王蕾絜(Lei Jie Wang)" w:date="2022-03-01T10:30:00Z">
                  <w:rPr>
                    <w:b/>
                  </w:rPr>
                </w:rPrChange>
              </w:rPr>
            </w:pPr>
            <w:ins w:id="507" w:author="王蕾絜(Lei Jie Wang)" w:date="2022-03-01T10:29:00Z">
              <w:r w:rsidRPr="000808ED">
                <w:rPr>
                  <w:b/>
                  <w:rPrChange w:id="508" w:author="王蕾絜(Lei Jie Wang)" w:date="2022-03-01T10:30:00Z">
                    <w:rPr/>
                  </w:rPrChange>
                </w:rPr>
                <w:t>4,768</w:t>
              </w:r>
            </w:ins>
            <w:del w:id="509" w:author="王蕾絜(Lei Jie Wang)" w:date="2022-03-01T10:29:00Z">
              <w:r w:rsidRPr="000808ED" w:rsidDel="000B1065">
                <w:rPr>
                  <w:rFonts w:hint="eastAsia"/>
                  <w:b/>
                  <w:color w:val="FF0000"/>
                  <w:rPrChange w:id="510" w:author="王蕾絜(Lei Jie Wang)" w:date="2022-03-01T10:30:00Z">
                    <w:rPr>
                      <w:rFonts w:hint="eastAsia"/>
                      <w:b/>
                    </w:rPr>
                  </w:rPrChange>
                </w:rPr>
                <w:delText xml:space="preserve">4,768 </w:delText>
              </w:r>
            </w:del>
          </w:p>
        </w:tc>
      </w:tr>
      <w:tr w:rsidR="000808ED" w:rsidRPr="000808ED" w:rsidTr="000808ED">
        <w:tc>
          <w:tcPr>
            <w:tcW w:w="982" w:type="dxa"/>
            <w:tcPrChange w:id="511" w:author="王蕾絜(Lei Jie Wang)" w:date="2022-03-01T10:30:00Z">
              <w:tcPr>
                <w:tcW w:w="966" w:type="dxa"/>
              </w:tcPr>
            </w:tcPrChange>
          </w:tcPr>
          <w:p w:rsidR="000808ED" w:rsidRPr="000808ED" w:rsidRDefault="000808ED" w:rsidP="000808ED">
            <w:pPr>
              <w:pStyle w:val="a3"/>
              <w:spacing w:before="65" w:after="65"/>
              <w:rPr>
                <w:color w:val="FF0000"/>
                <w:rPrChange w:id="512" w:author="王蕾絜(Lei Jie Wang)" w:date="2022-03-01T10:24:00Z">
                  <w:rPr/>
                </w:rPrChange>
              </w:rPr>
            </w:pPr>
            <w:ins w:id="513" w:author="王蕾絜(Lei Jie Wang)" w:date="2022-03-01T10:29:00Z">
              <w:r w:rsidRPr="00526241">
                <w:rPr>
                  <w:rFonts w:hint="eastAsia"/>
                </w:rPr>
                <w:t>第一季</w:t>
              </w:r>
            </w:ins>
            <w:del w:id="514" w:author="王蕾絜(Lei Jie Wang)" w:date="2022-03-01T10:29:00Z">
              <w:r w:rsidRPr="000808ED" w:rsidDel="000B1065">
                <w:rPr>
                  <w:rFonts w:hint="eastAsia"/>
                  <w:color w:val="FF0000"/>
                  <w:rPrChange w:id="515" w:author="王蕾絜(Lei Jie Wang)" w:date="2022-03-01T10:24:00Z">
                    <w:rPr>
                      <w:rFonts w:hint="eastAsia"/>
                    </w:rPr>
                  </w:rPrChange>
                </w:rPr>
                <w:delText>第一季</w:delText>
              </w:r>
            </w:del>
          </w:p>
        </w:tc>
        <w:tc>
          <w:tcPr>
            <w:tcW w:w="938" w:type="dxa"/>
            <w:tcPrChange w:id="516" w:author="王蕾絜(Lei Jie Wang)" w:date="2022-03-01T10:30:00Z">
              <w:tcPr>
                <w:tcW w:w="966" w:type="dxa"/>
                <w:gridSpan w:val="2"/>
              </w:tcPr>
            </w:tcPrChange>
          </w:tcPr>
          <w:p w:rsidR="000808ED" w:rsidRPr="000808ED" w:rsidRDefault="000808ED" w:rsidP="000808ED">
            <w:pPr>
              <w:pStyle w:val="a3"/>
              <w:spacing w:before="65" w:after="65"/>
              <w:rPr>
                <w:color w:val="FF0000"/>
                <w:rPrChange w:id="517" w:author="王蕾絜(Lei Jie Wang)" w:date="2022-03-01T10:24:00Z">
                  <w:rPr/>
                </w:rPrChange>
              </w:rPr>
            </w:pPr>
            <w:ins w:id="518" w:author="王蕾絜(Lei Jie Wang)" w:date="2022-03-01T10:29:00Z">
              <w:r w:rsidRPr="00526241">
                <w:rPr>
                  <w:rFonts w:hint="eastAsia"/>
                </w:rPr>
                <w:t>11,578</w:t>
              </w:r>
            </w:ins>
            <w:del w:id="519" w:author="王蕾絜(Lei Jie Wang)" w:date="2022-03-01T10:29:00Z">
              <w:r w:rsidRPr="000808ED" w:rsidDel="000B1065">
                <w:rPr>
                  <w:rFonts w:hint="eastAsia"/>
                  <w:color w:val="FF0000"/>
                  <w:rPrChange w:id="520" w:author="王蕾絜(Lei Jie Wang)" w:date="2022-03-01T10:24:00Z">
                    <w:rPr>
                      <w:rFonts w:hint="eastAsia"/>
                    </w:rPr>
                  </w:rPrChange>
                </w:rPr>
                <w:delText>11,578</w:delText>
              </w:r>
            </w:del>
          </w:p>
        </w:tc>
        <w:tc>
          <w:tcPr>
            <w:tcW w:w="904" w:type="dxa"/>
            <w:tcPrChange w:id="521" w:author="王蕾絜(Lei Jie Wang)" w:date="2022-03-01T10:30:00Z">
              <w:tcPr>
                <w:tcW w:w="966" w:type="dxa"/>
                <w:gridSpan w:val="2"/>
              </w:tcPr>
            </w:tcPrChange>
          </w:tcPr>
          <w:p w:rsidR="000808ED" w:rsidRPr="000808ED" w:rsidRDefault="000808ED" w:rsidP="000808ED">
            <w:pPr>
              <w:pStyle w:val="a3"/>
              <w:spacing w:before="65" w:after="65"/>
              <w:rPr>
                <w:color w:val="FF0000"/>
                <w:rPrChange w:id="522" w:author="王蕾絜(Lei Jie Wang)" w:date="2022-03-01T10:24:00Z">
                  <w:rPr/>
                </w:rPrChange>
              </w:rPr>
            </w:pPr>
            <w:ins w:id="523" w:author="王蕾絜(Lei Jie Wang)" w:date="2022-03-01T10:29:00Z">
              <w:r w:rsidRPr="00526241">
                <w:rPr>
                  <w:rFonts w:hint="eastAsia"/>
                </w:rPr>
                <w:t>第二季</w:t>
              </w:r>
            </w:ins>
            <w:del w:id="524" w:author="王蕾絜(Lei Jie Wang)" w:date="2022-03-01T10:29:00Z">
              <w:r w:rsidRPr="000808ED" w:rsidDel="000B1065">
                <w:rPr>
                  <w:rFonts w:hint="eastAsia"/>
                  <w:color w:val="FF0000"/>
                  <w:rPrChange w:id="525" w:author="王蕾絜(Lei Jie Wang)" w:date="2022-03-01T10:24:00Z">
                    <w:rPr>
                      <w:rFonts w:hint="eastAsia"/>
                    </w:rPr>
                  </w:rPrChange>
                </w:rPr>
                <w:delText>第二季</w:delText>
              </w:r>
            </w:del>
          </w:p>
        </w:tc>
        <w:tc>
          <w:tcPr>
            <w:tcW w:w="959" w:type="dxa"/>
            <w:tcPrChange w:id="526" w:author="王蕾絜(Lei Jie Wang)" w:date="2022-03-01T10:30:00Z">
              <w:tcPr>
                <w:tcW w:w="966" w:type="dxa"/>
                <w:gridSpan w:val="2"/>
              </w:tcPr>
            </w:tcPrChange>
          </w:tcPr>
          <w:p w:rsidR="000808ED" w:rsidRPr="000808ED" w:rsidRDefault="000808ED" w:rsidP="000808ED">
            <w:pPr>
              <w:pStyle w:val="a3"/>
              <w:spacing w:before="65" w:after="65"/>
              <w:rPr>
                <w:color w:val="FF0000"/>
                <w:rPrChange w:id="527" w:author="王蕾絜(Lei Jie Wang)" w:date="2022-03-01T10:24:00Z">
                  <w:rPr/>
                </w:rPrChange>
              </w:rPr>
            </w:pPr>
            <w:ins w:id="528" w:author="王蕾絜(Lei Jie Wang)" w:date="2022-03-01T10:29:00Z">
              <w:r w:rsidRPr="00526241">
                <w:rPr>
                  <w:rFonts w:hint="eastAsia"/>
                </w:rPr>
                <w:t>11,641</w:t>
              </w:r>
            </w:ins>
            <w:del w:id="529" w:author="王蕾絜(Lei Jie Wang)" w:date="2022-03-01T10:29:00Z">
              <w:r w:rsidRPr="000808ED" w:rsidDel="000B1065">
                <w:rPr>
                  <w:rFonts w:hint="eastAsia"/>
                  <w:color w:val="FF0000"/>
                  <w:rPrChange w:id="530" w:author="王蕾絜(Lei Jie Wang)" w:date="2022-03-01T10:24:00Z">
                    <w:rPr>
                      <w:rFonts w:hint="eastAsia"/>
                    </w:rPr>
                  </w:rPrChange>
                </w:rPr>
                <w:delText>11,641</w:delText>
              </w:r>
            </w:del>
          </w:p>
        </w:tc>
        <w:tc>
          <w:tcPr>
            <w:tcW w:w="884" w:type="dxa"/>
            <w:tcPrChange w:id="531" w:author="王蕾絜(Lei Jie Wang)" w:date="2022-03-01T10:30:00Z">
              <w:tcPr>
                <w:tcW w:w="966" w:type="dxa"/>
                <w:gridSpan w:val="2"/>
              </w:tcPr>
            </w:tcPrChange>
          </w:tcPr>
          <w:p w:rsidR="000808ED" w:rsidRPr="000808ED" w:rsidRDefault="000808ED" w:rsidP="000808ED">
            <w:pPr>
              <w:pStyle w:val="a3"/>
              <w:spacing w:before="65" w:after="65"/>
              <w:rPr>
                <w:color w:val="FF0000"/>
                <w:rPrChange w:id="532" w:author="王蕾絜(Lei Jie Wang)" w:date="2022-03-01T10:24:00Z">
                  <w:rPr/>
                </w:rPrChange>
              </w:rPr>
            </w:pPr>
            <w:ins w:id="533" w:author="王蕾絜(Lei Jie Wang)" w:date="2022-03-01T10:29:00Z">
              <w:r w:rsidRPr="00526241">
                <w:rPr>
                  <w:rFonts w:hint="eastAsia"/>
                </w:rPr>
                <w:t>第三季</w:t>
              </w:r>
            </w:ins>
            <w:del w:id="534" w:author="王蕾絜(Lei Jie Wang)" w:date="2022-03-01T10:29:00Z">
              <w:r w:rsidRPr="000808ED" w:rsidDel="000B1065">
                <w:rPr>
                  <w:rFonts w:hint="eastAsia"/>
                  <w:color w:val="FF0000"/>
                  <w:rPrChange w:id="535" w:author="王蕾絜(Lei Jie Wang)" w:date="2022-03-01T10:24:00Z">
                    <w:rPr>
                      <w:rFonts w:hint="eastAsia"/>
                    </w:rPr>
                  </w:rPrChange>
                </w:rPr>
                <w:delText>第三季</w:delText>
              </w:r>
            </w:del>
          </w:p>
        </w:tc>
        <w:tc>
          <w:tcPr>
            <w:tcW w:w="979" w:type="dxa"/>
            <w:tcPrChange w:id="536" w:author="王蕾絜(Lei Jie Wang)" w:date="2022-03-01T10:30:00Z">
              <w:tcPr>
                <w:tcW w:w="966" w:type="dxa"/>
                <w:gridSpan w:val="2"/>
              </w:tcPr>
            </w:tcPrChange>
          </w:tcPr>
          <w:p w:rsidR="000808ED" w:rsidRPr="000808ED" w:rsidRDefault="000808ED" w:rsidP="000808ED">
            <w:pPr>
              <w:pStyle w:val="a3"/>
              <w:spacing w:before="65" w:after="65"/>
              <w:rPr>
                <w:color w:val="FF0000"/>
                <w:rPrChange w:id="537" w:author="王蕾絜(Lei Jie Wang)" w:date="2022-03-01T10:24:00Z">
                  <w:rPr/>
                </w:rPrChange>
              </w:rPr>
            </w:pPr>
            <w:ins w:id="538" w:author="王蕾絜(Lei Jie Wang)" w:date="2022-03-01T10:29:00Z">
              <w:r w:rsidRPr="00526241">
                <w:rPr>
                  <w:rFonts w:hint="eastAsia"/>
                </w:rPr>
                <w:t>12,353</w:t>
              </w:r>
            </w:ins>
            <w:del w:id="539" w:author="王蕾絜(Lei Jie Wang)" w:date="2022-03-01T10:29:00Z">
              <w:r w:rsidRPr="000808ED" w:rsidDel="000B1065">
                <w:rPr>
                  <w:rFonts w:hint="eastAsia"/>
                  <w:color w:val="FF0000"/>
                  <w:rPrChange w:id="540" w:author="王蕾絜(Lei Jie Wang)" w:date="2022-03-01T10:24:00Z">
                    <w:rPr>
                      <w:rFonts w:hint="eastAsia"/>
                    </w:rPr>
                  </w:rPrChange>
                </w:rPr>
                <w:delText>12,351</w:delText>
              </w:r>
            </w:del>
          </w:p>
        </w:tc>
        <w:tc>
          <w:tcPr>
            <w:tcW w:w="1006" w:type="dxa"/>
            <w:tcPrChange w:id="541" w:author="王蕾絜(Lei Jie Wang)" w:date="2022-03-01T10:30:00Z">
              <w:tcPr>
                <w:tcW w:w="966" w:type="dxa"/>
                <w:gridSpan w:val="2"/>
              </w:tcPr>
            </w:tcPrChange>
          </w:tcPr>
          <w:p w:rsidR="000808ED" w:rsidRPr="000808ED" w:rsidRDefault="000808ED" w:rsidP="000808ED">
            <w:pPr>
              <w:pStyle w:val="a3"/>
              <w:spacing w:before="65" w:after="65"/>
              <w:rPr>
                <w:b/>
                <w:color w:val="FF0000"/>
                <w:rPrChange w:id="542" w:author="王蕾絜(Lei Jie Wang)" w:date="2022-03-01T10:30:00Z">
                  <w:rPr>
                    <w:b/>
                  </w:rPr>
                </w:rPrChange>
              </w:rPr>
            </w:pPr>
            <w:ins w:id="543" w:author="王蕾絜(Lei Jie Wang)" w:date="2022-03-01T10:29:00Z">
              <w:r w:rsidRPr="000808ED">
                <w:rPr>
                  <w:rFonts w:hint="eastAsia"/>
                  <w:b/>
                  <w:rPrChange w:id="544" w:author="王蕾絜(Lei Jie Wang)" w:date="2022-03-01T10:30:00Z">
                    <w:rPr>
                      <w:rFonts w:hint="eastAsia"/>
                    </w:rPr>
                  </w:rPrChange>
                </w:rPr>
                <w:t>第四季</w:t>
              </w:r>
            </w:ins>
            <w:del w:id="545" w:author="王蕾絜(Lei Jie Wang)" w:date="2022-03-01T10:29:00Z">
              <w:r w:rsidRPr="000808ED" w:rsidDel="000B1065">
                <w:rPr>
                  <w:rFonts w:hint="eastAsia"/>
                  <w:b/>
                  <w:color w:val="FF0000"/>
                  <w:rPrChange w:id="546" w:author="王蕾絜(Lei Jie Wang)" w:date="2022-03-01T10:30:00Z">
                    <w:rPr>
                      <w:rFonts w:hint="eastAsia"/>
                      <w:b/>
                    </w:rPr>
                  </w:rPrChange>
                </w:rPr>
                <w:delText>第四季</w:delText>
              </w:r>
            </w:del>
          </w:p>
        </w:tc>
        <w:tc>
          <w:tcPr>
            <w:tcW w:w="1077" w:type="dxa"/>
            <w:tcPrChange w:id="547" w:author="王蕾絜(Lei Jie Wang)" w:date="2022-03-01T10:30:00Z">
              <w:tcPr>
                <w:tcW w:w="967" w:type="dxa"/>
                <w:gridSpan w:val="2"/>
              </w:tcPr>
            </w:tcPrChange>
          </w:tcPr>
          <w:p w:rsidR="000808ED" w:rsidRPr="000808ED" w:rsidRDefault="000808ED" w:rsidP="000808ED">
            <w:pPr>
              <w:pStyle w:val="a3"/>
              <w:spacing w:before="65" w:after="65"/>
              <w:rPr>
                <w:b/>
                <w:color w:val="FF0000"/>
                <w:rPrChange w:id="548" w:author="王蕾絜(Lei Jie Wang)" w:date="2022-03-01T10:30:00Z">
                  <w:rPr>
                    <w:b/>
                  </w:rPr>
                </w:rPrChange>
              </w:rPr>
            </w:pPr>
            <w:ins w:id="549" w:author="王蕾絜(Lei Jie Wang)" w:date="2022-03-01T10:29:00Z">
              <w:r w:rsidRPr="000808ED">
                <w:rPr>
                  <w:rFonts w:hint="eastAsia"/>
                  <w:b/>
                  <w:rPrChange w:id="550" w:author="王蕾絜(Lei Jie Wang)" w:date="2022-03-01T10:30:00Z">
                    <w:rPr>
                      <w:rFonts w:hint="eastAsia"/>
                    </w:rPr>
                  </w:rPrChange>
                </w:rPr>
                <w:t>13,739</w:t>
              </w:r>
            </w:ins>
            <w:del w:id="551" w:author="王蕾絜(Lei Jie Wang)" w:date="2022-03-01T10:29:00Z">
              <w:r w:rsidRPr="000808ED" w:rsidDel="000B1065">
                <w:rPr>
                  <w:rFonts w:hint="eastAsia"/>
                  <w:b/>
                  <w:color w:val="FF0000"/>
                  <w:rPrChange w:id="552" w:author="王蕾絜(Lei Jie Wang)" w:date="2022-03-01T10:30:00Z">
                    <w:rPr>
                      <w:rFonts w:hint="eastAsia"/>
                      <w:b/>
                    </w:rPr>
                  </w:rPrChange>
                </w:rPr>
                <w:delText>13,</w:delText>
              </w:r>
              <w:r w:rsidRPr="000808ED" w:rsidDel="000B1065">
                <w:rPr>
                  <w:b/>
                  <w:color w:val="FF0000"/>
                  <w:rPrChange w:id="553" w:author="王蕾絜(Lei Jie Wang)" w:date="2022-03-01T10:30:00Z">
                    <w:rPr>
                      <w:b/>
                    </w:rPr>
                  </w:rPrChange>
                </w:rPr>
                <w:delText>739</w:delText>
              </w:r>
            </w:del>
          </w:p>
        </w:tc>
      </w:tr>
    </w:tbl>
    <w:p w:rsidR="00F94F2F" w:rsidRPr="008F3F7E" w:rsidRDefault="00F94F2F" w:rsidP="0060406F">
      <w:pPr>
        <w:pStyle w:val="a4"/>
        <w:rPr>
          <w:rPrChange w:id="554" w:author="王蕾絜(Lei Jie Wang)" w:date="2022-03-01T11:12:00Z">
            <w:rPr/>
          </w:rPrChange>
        </w:rPr>
      </w:pPr>
      <w:r w:rsidRPr="008F3F7E">
        <w:rPr>
          <w:rPrChange w:id="555" w:author="王蕾絜(Lei Jie Wang)" w:date="2022-03-01T11:12:00Z">
            <w:rPr/>
          </w:rPrChange>
        </w:rPr>
        <w:t>資料來源：</w:t>
      </w:r>
      <w:ins w:id="556" w:author="王蕾絜(Lei Jie Wang)" w:date="2022-03-01T11:12:00Z">
        <w:r w:rsidR="008F3F7E" w:rsidRPr="008F3F7E">
          <w:rPr>
            <w:rFonts w:hint="eastAsia"/>
            <w:rPrChange w:id="557" w:author="王蕾絜(Lei Jie Wang)" w:date="2022-03-01T11:12:00Z">
              <w:rPr>
                <w:rFonts w:hint="eastAsia"/>
                <w:color w:val="FF0000"/>
              </w:rPr>
            </w:rPrChange>
          </w:rPr>
          <w:t>桃園市政府交通局</w:t>
        </w:r>
      </w:ins>
      <w:del w:id="558" w:author="王蕾絜(Lei Jie Wang)" w:date="2022-03-01T11:12:00Z">
        <w:r w:rsidRPr="008F3F7E" w:rsidDel="008F3F7E">
          <w:rPr>
            <w:rFonts w:hint="eastAsia"/>
            <w:rPrChange w:id="559" w:author="王蕾絜(Lei Jie Wang)" w:date="2022-03-01T11:12:00Z">
              <w:rPr>
                <w:rFonts w:hint="eastAsia"/>
              </w:rPr>
            </w:rPrChange>
          </w:rPr>
          <w:delText>政府資料開放平台</w:delText>
        </w:r>
      </w:del>
      <w:r w:rsidRPr="008F3F7E">
        <w:rPr>
          <w:rPrChange w:id="560" w:author="王蕾絜(Lei Jie Wang)" w:date="2022-03-01T11:12:00Z">
            <w:rPr/>
          </w:rPrChange>
        </w:rPr>
        <w:t>、本計畫彙整。</w:t>
      </w:r>
    </w:p>
    <w:p w:rsidR="00F94F2F" w:rsidRPr="002626E2" w:rsidRDefault="00F94F2F" w:rsidP="00F94F2F">
      <w:pPr>
        <w:pStyle w:val="aff4"/>
        <w:ind w:firstLine="521"/>
        <w:rPr>
          <w:rPrChange w:id="561" w:author="王蕾絜(Lei Jie Wang)" w:date="2022-03-01T10:32:00Z">
            <w:rPr/>
          </w:rPrChange>
        </w:rPr>
      </w:pPr>
      <w:r w:rsidRPr="002626E2">
        <w:rPr>
          <w:rFonts w:hint="eastAsia"/>
          <w:rPrChange w:id="562" w:author="王蕾絜(Lei Jie Wang)" w:date="2022-03-01T10:32:00Z">
            <w:rPr>
              <w:rFonts w:hint="eastAsia"/>
            </w:rPr>
          </w:rPrChange>
        </w:rPr>
        <w:t>(二) 肇事趨勢分析-時段</w:t>
      </w:r>
    </w:p>
    <w:p w:rsidR="00F94F2F" w:rsidRPr="002626E2" w:rsidRDefault="00F94F2F" w:rsidP="00F94F2F">
      <w:pPr>
        <w:pStyle w:val="aff6"/>
        <w:ind w:left="600" w:firstLine="480"/>
        <w:rPr>
          <w:rPrChange w:id="563" w:author="王蕾絜(Lei Jie Wang)" w:date="2022-03-01T10:32:00Z">
            <w:rPr/>
          </w:rPrChange>
        </w:rPr>
      </w:pPr>
      <w:r w:rsidRPr="002626E2">
        <w:rPr>
          <w:rFonts w:hint="eastAsia"/>
          <w:rPrChange w:id="564" w:author="王蕾絜(Lei Jie Wang)" w:date="2022-03-01T10:32:00Z">
            <w:rPr>
              <w:rFonts w:hint="eastAsia"/>
            </w:rPr>
          </w:rPrChange>
        </w:rPr>
        <w:t>109年事故件數較高時段為早上</w:t>
      </w:r>
      <w:r w:rsidRPr="002626E2">
        <w:rPr>
          <w:rPrChange w:id="565" w:author="王蕾絜(Lei Jie Wang)" w:date="2022-03-01T10:32:00Z">
            <w:rPr/>
          </w:rPrChange>
        </w:rPr>
        <w:t>7</w:t>
      </w:r>
      <w:r w:rsidRPr="002626E2">
        <w:rPr>
          <w:rFonts w:hint="eastAsia"/>
          <w:rPrChange w:id="566" w:author="王蕾絜(Lei Jie Wang)" w:date="2022-03-01T10:32:00Z">
            <w:rPr>
              <w:rFonts w:hint="eastAsia"/>
            </w:rPr>
          </w:rPrChange>
        </w:rPr>
        <w:t>~8時、下午17時，屬於道路交通量較高之上、下午尖峰時段，詳如</w:t>
      </w:r>
      <w:r w:rsidRPr="002626E2">
        <w:rPr>
          <w:rPrChange w:id="567" w:author="王蕾絜(Lei Jie Wang)" w:date="2022-03-01T10:32:00Z">
            <w:rPr/>
          </w:rPrChange>
        </w:rPr>
        <w:t>圖2.</w:t>
      </w:r>
      <w:r w:rsidRPr="002626E2">
        <w:rPr>
          <w:rFonts w:hint="eastAsia"/>
          <w:rPrChange w:id="568" w:author="王蕾絜(Lei Jie Wang)" w:date="2022-03-01T10:32:00Z">
            <w:rPr>
              <w:rFonts w:hint="eastAsia"/>
            </w:rPr>
          </w:rPrChange>
        </w:rPr>
        <w:t>3</w:t>
      </w:r>
      <w:r w:rsidRPr="002626E2">
        <w:rPr>
          <w:rPrChange w:id="569" w:author="王蕾絜(Lei Jie Wang)" w:date="2022-03-01T10:32:00Z">
            <w:rPr/>
          </w:rPrChange>
        </w:rPr>
        <w:t>-</w:t>
      </w:r>
      <w:r w:rsidRPr="002626E2">
        <w:rPr>
          <w:rFonts w:hint="eastAsia"/>
          <w:rPrChange w:id="570" w:author="王蕾絜(Lei Jie Wang)" w:date="2022-03-01T10:32:00Z">
            <w:rPr>
              <w:rFonts w:hint="eastAsia"/>
            </w:rPr>
          </w:rPrChange>
        </w:rPr>
        <w:t>1所示。</w:t>
      </w:r>
    </w:p>
    <w:p w:rsidR="00E56690" w:rsidRPr="000808ED" w:rsidDel="002626E2" w:rsidRDefault="00E56690" w:rsidP="00F94F2F">
      <w:pPr>
        <w:pStyle w:val="aff6"/>
        <w:ind w:left="600" w:firstLine="480"/>
        <w:rPr>
          <w:del w:id="571" w:author="王蕾絜(Lei Jie Wang)" w:date="2022-03-01T10:32:00Z"/>
          <w:color w:val="FF0000"/>
          <w:rPrChange w:id="572" w:author="王蕾絜(Lei Jie Wang)" w:date="2022-03-01T10:24:00Z">
            <w:rPr>
              <w:del w:id="573" w:author="王蕾絜(Lei Jie Wang)" w:date="2022-03-01T10:32:00Z"/>
            </w:rPr>
          </w:rPrChange>
        </w:rPr>
      </w:pPr>
    </w:p>
    <w:p w:rsidR="00F94F2F" w:rsidRPr="000808ED" w:rsidRDefault="00F94F2F" w:rsidP="00F94F2F">
      <w:pPr>
        <w:jc w:val="center"/>
        <w:rPr>
          <w:color w:val="FF0000"/>
          <w:rPrChange w:id="574" w:author="王蕾絜(Lei Jie Wang)" w:date="2022-03-01T10:24:00Z">
            <w:rPr/>
          </w:rPrChange>
        </w:rPr>
      </w:pPr>
      <w:del w:id="575" w:author="王蕾絜(Lei Jie Wang)" w:date="2022-03-01T10:32:00Z">
        <w:r w:rsidRPr="000808ED" w:rsidDel="002626E2">
          <w:rPr>
            <w:noProof/>
            <w:color w:val="FF0000"/>
            <w:rPrChange w:id="576" w:author="王蕾絜(Lei Jie Wang)" w:date="2022-03-01T10:24:00Z">
              <w:rPr>
                <w:noProof/>
              </w:rPr>
            </w:rPrChange>
          </w:rPr>
          <w:drawing>
            <wp:inline distT="0" distB="0" distL="0" distR="0" wp14:anchorId="32419AA9" wp14:editId="19D70995">
              <wp:extent cx="5536928" cy="1045998"/>
              <wp:effectExtent l="0" t="0" r="6985" b="19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3866" cy="1052976"/>
                      </a:xfrm>
                      <a:prstGeom prst="rect">
                        <a:avLst/>
                      </a:prstGeom>
                      <a:noFill/>
                    </pic:spPr>
                  </pic:pic>
                </a:graphicData>
              </a:graphic>
            </wp:inline>
          </w:drawing>
        </w:r>
      </w:del>
      <w:ins w:id="577" w:author="王蕾絜(Lei Jie Wang)" w:date="2022-03-01T10:32:00Z">
        <w:r w:rsidR="002626E2">
          <w:rPr>
            <w:noProof/>
            <w:color w:val="FF0000"/>
          </w:rPr>
          <w:drawing>
            <wp:inline distT="0" distB="0" distL="0" distR="0">
              <wp:extent cx="5278120" cy="219900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月份.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8120" cy="2199005"/>
                      </a:xfrm>
                      <a:prstGeom prst="rect">
                        <a:avLst/>
                      </a:prstGeom>
                    </pic:spPr>
                  </pic:pic>
                </a:graphicData>
              </a:graphic>
            </wp:inline>
          </w:drawing>
        </w:r>
      </w:ins>
    </w:p>
    <w:p w:rsidR="00F94F2F" w:rsidRPr="000808ED" w:rsidRDefault="00F94F2F" w:rsidP="00F94F2F">
      <w:pPr>
        <w:pStyle w:val="a4"/>
        <w:rPr>
          <w:color w:val="FF0000"/>
          <w:rPrChange w:id="578" w:author="王蕾絜(Lei Jie Wang)" w:date="2022-03-01T10:24:00Z">
            <w:rPr/>
          </w:rPrChange>
        </w:rPr>
      </w:pPr>
      <w:r w:rsidRPr="008F3F7E">
        <w:rPr>
          <w:rPrChange w:id="579" w:author="王蕾絜(Lei Jie Wang)" w:date="2022-03-01T11:12:00Z">
            <w:rPr/>
          </w:rPrChange>
        </w:rPr>
        <w:t>資料來源：</w:t>
      </w:r>
      <w:ins w:id="580" w:author="王蕾絜(Lei Jie Wang)" w:date="2022-03-01T11:12:00Z">
        <w:r w:rsidR="008F3F7E" w:rsidRPr="008F3F7E">
          <w:rPr>
            <w:rFonts w:hint="eastAsia"/>
            <w:rPrChange w:id="581" w:author="王蕾絜(Lei Jie Wang)" w:date="2022-03-01T11:12:00Z">
              <w:rPr>
                <w:rFonts w:hint="eastAsia"/>
                <w:color w:val="FF0000"/>
              </w:rPr>
            </w:rPrChange>
          </w:rPr>
          <w:t>桃園市政府交通局</w:t>
        </w:r>
      </w:ins>
      <w:del w:id="582" w:author="王蕾絜(Lei Jie Wang)" w:date="2022-03-01T11:12:00Z">
        <w:r w:rsidRPr="008F3F7E" w:rsidDel="008F3F7E">
          <w:rPr>
            <w:rFonts w:hint="eastAsia"/>
            <w:rPrChange w:id="583" w:author="王蕾絜(Lei Jie Wang)" w:date="2022-03-01T11:12:00Z">
              <w:rPr>
                <w:rFonts w:hint="eastAsia"/>
              </w:rPr>
            </w:rPrChange>
          </w:rPr>
          <w:delText>政府資料開放平台</w:delText>
        </w:r>
      </w:del>
      <w:r w:rsidRPr="008F3F7E">
        <w:rPr>
          <w:rPrChange w:id="584" w:author="王蕾絜(Lei Jie Wang)" w:date="2022-03-01T11:12:00Z">
            <w:rPr/>
          </w:rPrChange>
        </w:rPr>
        <w:t>、本計畫彙整。</w:t>
      </w:r>
    </w:p>
    <w:p w:rsidR="00F94F2F" w:rsidRPr="002626E2" w:rsidRDefault="00F94F2F" w:rsidP="00F94F2F">
      <w:pPr>
        <w:pStyle w:val="ac"/>
        <w:spacing w:before="163"/>
        <w:rPr>
          <w:rPrChange w:id="585" w:author="王蕾絜(Lei Jie Wang)" w:date="2022-03-01T10:32:00Z">
            <w:rPr/>
          </w:rPrChange>
        </w:rPr>
      </w:pPr>
      <w:bookmarkStart w:id="586" w:name="_Toc91594125"/>
      <w:r w:rsidRPr="002626E2">
        <w:rPr>
          <w:rPrChange w:id="587" w:author="王蕾絜(Lei Jie Wang)" w:date="2022-03-01T10:32:00Z">
            <w:rPr/>
          </w:rPrChange>
        </w:rPr>
        <w:t>圖</w:t>
      </w:r>
      <w:r w:rsidRPr="002626E2">
        <w:rPr>
          <w:rPrChange w:id="588" w:author="王蕾絜(Lei Jie Wang)" w:date="2022-03-01T10:32:00Z">
            <w:rPr/>
          </w:rPrChange>
        </w:rPr>
        <w:t>2.</w:t>
      </w:r>
      <w:r w:rsidRPr="002626E2">
        <w:rPr>
          <w:rFonts w:hint="eastAsia"/>
          <w:rPrChange w:id="589" w:author="王蕾絜(Lei Jie Wang)" w:date="2022-03-01T10:32:00Z">
            <w:rPr>
              <w:rFonts w:hint="eastAsia"/>
            </w:rPr>
          </w:rPrChange>
        </w:rPr>
        <w:t>3</w:t>
      </w:r>
      <w:r w:rsidRPr="002626E2">
        <w:rPr>
          <w:rPrChange w:id="590" w:author="王蕾絜(Lei Jie Wang)" w:date="2022-03-01T10:32:00Z">
            <w:rPr/>
          </w:rPrChange>
        </w:rPr>
        <w:t>-</w:t>
      </w:r>
      <w:r w:rsidRPr="002626E2">
        <w:rPr>
          <w:rFonts w:hint="eastAsia"/>
          <w:rPrChange w:id="591" w:author="王蕾絜(Lei Jie Wang)" w:date="2022-03-01T10:32:00Z">
            <w:rPr>
              <w:rFonts w:hint="eastAsia"/>
            </w:rPr>
          </w:rPrChange>
        </w:rPr>
        <w:t>1</w:t>
      </w:r>
      <w:r w:rsidRPr="002626E2">
        <w:rPr>
          <w:rPrChange w:id="592" w:author="王蕾絜(Lei Jie Wang)" w:date="2022-03-01T10:32:00Z">
            <w:rPr/>
          </w:rPrChange>
        </w:rPr>
        <w:t xml:space="preserve"> </w:t>
      </w:r>
      <w:r w:rsidRPr="002626E2">
        <w:rPr>
          <w:rPrChange w:id="593" w:author="王蕾絜(Lei Jie Wang)" w:date="2022-03-01T10:32:00Z">
            <w:rPr/>
          </w:rPrChange>
        </w:rPr>
        <w:t>桃園</w:t>
      </w:r>
      <w:r w:rsidRPr="002626E2">
        <w:rPr>
          <w:rFonts w:hint="eastAsia"/>
          <w:rPrChange w:id="594" w:author="王蕾絜(Lei Jie Wang)" w:date="2022-03-01T10:32:00Z">
            <w:rPr>
              <w:rFonts w:hint="eastAsia"/>
            </w:rPr>
          </w:rPrChange>
        </w:rPr>
        <w:t>市</w:t>
      </w:r>
      <w:r w:rsidRPr="002626E2">
        <w:rPr>
          <w:rPrChange w:id="595" w:author="王蕾絜(Lei Jie Wang)" w:date="2022-03-01T10:32:00Z">
            <w:rPr/>
          </w:rPrChange>
        </w:rPr>
        <w:t>各時段肇事件數統計</w:t>
      </w:r>
      <w:bookmarkEnd w:id="586"/>
    </w:p>
    <w:p w:rsidR="00F94F2F" w:rsidRPr="002626E2" w:rsidRDefault="00F94F2F" w:rsidP="00F94F2F">
      <w:pPr>
        <w:pStyle w:val="aff4"/>
        <w:ind w:firstLine="521"/>
        <w:rPr>
          <w:rPrChange w:id="596" w:author="王蕾絜(Lei Jie Wang)" w:date="2022-03-01T10:35:00Z">
            <w:rPr/>
          </w:rPrChange>
        </w:rPr>
      </w:pPr>
      <w:r w:rsidRPr="002626E2">
        <w:rPr>
          <w:rFonts w:hint="eastAsia"/>
          <w:rPrChange w:id="597" w:author="王蕾絜(Lei Jie Wang)" w:date="2022-03-01T10:35:00Z">
            <w:rPr>
              <w:rFonts w:hint="eastAsia"/>
            </w:rPr>
          </w:rPrChange>
        </w:rPr>
        <w:t>(四) 肇事趨勢分析-肇事原因</w:t>
      </w:r>
    </w:p>
    <w:p w:rsidR="00F94F2F" w:rsidRPr="002626E2" w:rsidRDefault="00F94F2F" w:rsidP="00F94F2F">
      <w:pPr>
        <w:pStyle w:val="aff6"/>
        <w:ind w:left="600" w:firstLine="480"/>
        <w:rPr>
          <w:rPrChange w:id="598" w:author="王蕾絜(Lei Jie Wang)" w:date="2022-03-01T10:35:00Z">
            <w:rPr/>
          </w:rPrChange>
        </w:rPr>
      </w:pPr>
      <w:r w:rsidRPr="002626E2">
        <w:rPr>
          <w:rFonts w:hint="eastAsia"/>
          <w:rPrChange w:id="599" w:author="王蕾絜(Lei Jie Wang)" w:date="2022-03-01T10:35:00Z">
            <w:rPr>
              <w:rFonts w:hint="eastAsia"/>
            </w:rPr>
          </w:rPrChange>
        </w:rPr>
        <w:t>綜觀109年事故原因資料，</w:t>
      </w:r>
      <w:r w:rsidRPr="002626E2">
        <w:rPr>
          <w:rPrChange w:id="600" w:author="王蕾絜(Lei Jie Wang)" w:date="2022-03-01T10:35:00Z">
            <w:rPr/>
          </w:rPrChange>
        </w:rPr>
        <w:t>由圖2.</w:t>
      </w:r>
      <w:r w:rsidRPr="002626E2">
        <w:rPr>
          <w:rFonts w:hint="eastAsia"/>
          <w:rPrChange w:id="601" w:author="王蕾絜(Lei Jie Wang)" w:date="2022-03-01T10:35:00Z">
            <w:rPr>
              <w:rFonts w:hint="eastAsia"/>
            </w:rPr>
          </w:rPrChange>
        </w:rPr>
        <w:t>3</w:t>
      </w:r>
      <w:r w:rsidRPr="002626E2">
        <w:rPr>
          <w:rPrChange w:id="602" w:author="王蕾絜(Lei Jie Wang)" w:date="2022-03-01T10:35:00Z">
            <w:rPr/>
          </w:rPrChange>
        </w:rPr>
        <w:t>-</w:t>
      </w:r>
      <w:r w:rsidRPr="002626E2">
        <w:rPr>
          <w:rFonts w:hint="eastAsia"/>
          <w:rPrChange w:id="603" w:author="王蕾絜(Lei Jie Wang)" w:date="2022-03-01T10:35:00Z">
            <w:rPr>
              <w:rFonts w:hint="eastAsia"/>
            </w:rPr>
          </w:rPrChange>
        </w:rPr>
        <w:t>3</w:t>
      </w:r>
      <w:r w:rsidRPr="002626E2">
        <w:rPr>
          <w:rPrChange w:id="604" w:author="王蕾絜(Lei Jie Wang)" w:date="2022-03-01T10:35:00Z">
            <w:rPr/>
          </w:rPrChange>
        </w:rPr>
        <w:t>之統計趨勢可得知，</w:t>
      </w:r>
      <w:r w:rsidRPr="002626E2">
        <w:rPr>
          <w:rFonts w:hint="eastAsia"/>
          <w:rPrChange w:id="605" w:author="王蕾絜(Lei Jie Wang)" w:date="2022-03-01T10:35:00Z">
            <w:rPr>
              <w:rFonts w:hint="eastAsia"/>
            </w:rPr>
          </w:rPrChange>
        </w:rPr>
        <w:t>前</w:t>
      </w:r>
      <w:ins w:id="606" w:author="王蕾絜(Lei Jie Wang)" w:date="2022-03-01T10:34:00Z">
        <w:r w:rsidR="002626E2" w:rsidRPr="002626E2">
          <w:rPr>
            <w:rFonts w:hint="eastAsia"/>
            <w:rPrChange w:id="607" w:author="王蕾絜(Lei Jie Wang)" w:date="2022-03-01T10:35:00Z">
              <w:rPr>
                <w:rFonts w:hint="eastAsia"/>
                <w:color w:val="FF0000"/>
              </w:rPr>
            </w:rPrChange>
          </w:rPr>
          <w:t>六</w:t>
        </w:r>
      </w:ins>
      <w:del w:id="608" w:author="王蕾絜(Lei Jie Wang)" w:date="2022-03-01T10:34:00Z">
        <w:r w:rsidRPr="002626E2" w:rsidDel="002626E2">
          <w:rPr>
            <w:rFonts w:hint="eastAsia"/>
            <w:rPrChange w:id="609" w:author="王蕾絜(Lei Jie Wang)" w:date="2022-03-01T10:35:00Z">
              <w:rPr>
                <w:rFonts w:hint="eastAsia"/>
              </w:rPr>
            </w:rPrChange>
          </w:rPr>
          <w:delText>五</w:delText>
        </w:r>
      </w:del>
      <w:r w:rsidRPr="002626E2">
        <w:rPr>
          <w:rFonts w:hint="eastAsia"/>
          <w:rPrChange w:id="610" w:author="王蕾絜(Lei Jie Wang)" w:date="2022-03-01T10:35:00Z">
            <w:rPr>
              <w:rFonts w:hint="eastAsia"/>
            </w:rPr>
          </w:rPrChange>
        </w:rPr>
        <w:t>名分別為「未注意車前狀態」、「未依規定讓車」、「左轉彎未依規定」</w:t>
      </w:r>
      <w:ins w:id="611" w:author="王蕾絜(Lei Jie Wang)" w:date="2022-03-01T10:34:00Z">
        <w:r w:rsidR="002626E2" w:rsidRPr="002626E2">
          <w:rPr>
            <w:rFonts w:hint="eastAsia"/>
            <w:rPrChange w:id="612" w:author="王蕾絜(Lei Jie Wang)" w:date="2022-03-01T10:35:00Z">
              <w:rPr>
                <w:rFonts w:hint="eastAsia"/>
                <w:color w:val="FF0000"/>
              </w:rPr>
            </w:rPrChange>
          </w:rPr>
          <w:t>、「</w:t>
        </w:r>
        <w:r w:rsidR="002626E2" w:rsidRPr="002626E2">
          <w:rPr>
            <w:rFonts w:hint="eastAsia"/>
            <w:rPrChange w:id="613" w:author="王蕾絜(Lei Jie Wang)" w:date="2022-03-01T10:35:00Z">
              <w:rPr>
                <w:rFonts w:hint="eastAsia"/>
                <w:color w:val="FF0000"/>
              </w:rPr>
            </w:rPrChange>
          </w:rPr>
          <w:t>不明原因肇事</w:t>
        </w:r>
        <w:r w:rsidR="002626E2" w:rsidRPr="002626E2">
          <w:rPr>
            <w:rFonts w:hint="eastAsia"/>
            <w:rPrChange w:id="614" w:author="王蕾絜(Lei Jie Wang)" w:date="2022-03-01T10:35:00Z">
              <w:rPr>
                <w:rFonts w:hint="eastAsia"/>
                <w:color w:val="FF0000"/>
              </w:rPr>
            </w:rPrChange>
          </w:rPr>
          <w:t>」</w:t>
        </w:r>
      </w:ins>
      <w:r w:rsidRPr="002626E2">
        <w:rPr>
          <w:rFonts w:hint="eastAsia"/>
          <w:rPrChange w:id="615" w:author="王蕾絜(Lei Jie Wang)" w:date="2022-03-01T10:35:00Z">
            <w:rPr>
              <w:rFonts w:hint="eastAsia"/>
            </w:rPr>
          </w:rPrChange>
        </w:rPr>
        <w:t>、「其他引起事故之違規或不當行為」、「右轉彎未依規定」，共</w:t>
      </w:r>
      <w:ins w:id="616" w:author="王蕾絜(Lei Jie Wang)" w:date="2022-03-01T10:35:00Z">
        <w:r w:rsidR="002626E2" w:rsidRPr="002626E2">
          <w:rPr>
            <w:rPrChange w:id="617" w:author="王蕾絜(Lei Jie Wang)" w:date="2022-03-01T10:35:00Z">
              <w:rPr>
                <w:color w:val="FF0000"/>
              </w:rPr>
            </w:rPrChange>
          </w:rPr>
          <w:t>33,363</w:t>
        </w:r>
      </w:ins>
      <w:del w:id="618" w:author="王蕾絜(Lei Jie Wang)" w:date="2022-03-01T10:35:00Z">
        <w:r w:rsidRPr="002626E2" w:rsidDel="002626E2">
          <w:rPr>
            <w:rPrChange w:id="619" w:author="王蕾絜(Lei Jie Wang)" w:date="2022-03-01T10:35:00Z">
              <w:rPr/>
            </w:rPrChange>
          </w:rPr>
          <w:delText>29,235</w:delText>
        </w:r>
      </w:del>
      <w:r w:rsidRPr="002626E2">
        <w:rPr>
          <w:rFonts w:hint="eastAsia"/>
          <w:rPrChange w:id="620" w:author="王蕾絜(Lei Jie Wang)" w:date="2022-03-01T10:35:00Z">
            <w:rPr>
              <w:rFonts w:hint="eastAsia"/>
            </w:rPr>
          </w:rPrChange>
        </w:rPr>
        <w:t>件</w:t>
      </w:r>
      <w:proofErr w:type="gramStart"/>
      <w:r w:rsidRPr="002626E2">
        <w:rPr>
          <w:rFonts w:hint="eastAsia"/>
          <w:rPrChange w:id="621" w:author="王蕾絜(Lei Jie Wang)" w:date="2022-03-01T10:35:00Z">
            <w:rPr>
              <w:rFonts w:hint="eastAsia"/>
            </w:rPr>
          </w:rPrChange>
        </w:rPr>
        <w:t>佔</w:t>
      </w:r>
      <w:proofErr w:type="gramEnd"/>
      <w:r w:rsidRPr="002626E2">
        <w:rPr>
          <w:rFonts w:hint="eastAsia"/>
          <w:rPrChange w:id="622" w:author="王蕾絜(Lei Jie Wang)" w:date="2022-03-01T10:35:00Z">
            <w:rPr>
              <w:rFonts w:hint="eastAsia"/>
            </w:rPr>
          </w:rPrChange>
        </w:rPr>
        <w:t>整體6</w:t>
      </w:r>
      <w:del w:id="623" w:author="王蕾絜(Lei Jie Wang)" w:date="2022-03-01T10:35:00Z">
        <w:r w:rsidRPr="002626E2" w:rsidDel="002626E2">
          <w:rPr>
            <w:rFonts w:hint="eastAsia"/>
            <w:rPrChange w:id="624" w:author="王蕾絜(Lei Jie Wang)" w:date="2022-03-01T10:35:00Z">
              <w:rPr>
                <w:rFonts w:hint="eastAsia"/>
              </w:rPr>
            </w:rPrChange>
          </w:rPr>
          <w:delText>4.7</w:delText>
        </w:r>
      </w:del>
      <w:ins w:id="625" w:author="王蕾絜(Lei Jie Wang)" w:date="2022-03-01T10:35:00Z">
        <w:r w:rsidR="002626E2" w:rsidRPr="002626E2">
          <w:rPr>
            <w:rFonts w:hint="eastAsia"/>
            <w:rPrChange w:id="626" w:author="王蕾絜(Lei Jie Wang)" w:date="2022-03-01T10:35:00Z">
              <w:rPr>
                <w:rFonts w:hint="eastAsia"/>
                <w:color w:val="FF0000"/>
              </w:rPr>
            </w:rPrChange>
          </w:rPr>
          <w:t>7.7</w:t>
        </w:r>
      </w:ins>
      <w:r w:rsidRPr="002626E2">
        <w:rPr>
          <w:rFonts w:hint="eastAsia"/>
          <w:rPrChange w:id="627" w:author="王蕾絜(Lei Jie Wang)" w:date="2022-03-01T10:35:00Z">
            <w:rPr>
              <w:rFonts w:hint="eastAsia"/>
            </w:rPr>
          </w:rPrChange>
        </w:rPr>
        <w:t>%。</w:t>
      </w:r>
    </w:p>
    <w:p w:rsidR="00F94F2F" w:rsidRPr="002626E2" w:rsidRDefault="00F94F2F" w:rsidP="00F94F2F">
      <w:pPr>
        <w:pStyle w:val="aa"/>
        <w:spacing w:before="326"/>
        <w:rPr>
          <w:rPrChange w:id="628" w:author="王蕾絜(Lei Jie Wang)" w:date="2022-03-01T10:33:00Z">
            <w:rPr/>
          </w:rPrChange>
        </w:rPr>
      </w:pPr>
      <w:bookmarkStart w:id="629" w:name="_Toc91594113"/>
      <w:r w:rsidRPr="002626E2">
        <w:rPr>
          <w:rFonts w:hint="eastAsia"/>
          <w:rPrChange w:id="630" w:author="王蕾絜(Lei Jie Wang)" w:date="2022-03-01T10:33:00Z">
            <w:rPr>
              <w:rFonts w:hint="eastAsia"/>
            </w:rPr>
          </w:rPrChange>
        </w:rPr>
        <w:t>表</w:t>
      </w:r>
      <w:r w:rsidRPr="002626E2">
        <w:rPr>
          <w:rPrChange w:id="631" w:author="王蕾絜(Lei Jie Wang)" w:date="2022-03-01T10:33:00Z">
            <w:rPr/>
          </w:rPrChange>
        </w:rPr>
        <w:t>2.</w:t>
      </w:r>
      <w:r w:rsidRPr="002626E2">
        <w:rPr>
          <w:rFonts w:hint="eastAsia"/>
          <w:rPrChange w:id="632" w:author="王蕾絜(Lei Jie Wang)" w:date="2022-03-01T10:33:00Z">
            <w:rPr>
              <w:rFonts w:hint="eastAsia"/>
            </w:rPr>
          </w:rPrChange>
        </w:rPr>
        <w:t>3</w:t>
      </w:r>
      <w:r w:rsidRPr="002626E2">
        <w:rPr>
          <w:rPrChange w:id="633" w:author="王蕾絜(Lei Jie Wang)" w:date="2022-03-01T10:33:00Z">
            <w:rPr/>
          </w:rPrChange>
        </w:rPr>
        <w:t>-</w:t>
      </w:r>
      <w:r w:rsidRPr="002626E2">
        <w:rPr>
          <w:rFonts w:hint="eastAsia"/>
          <w:rPrChange w:id="634" w:author="王蕾絜(Lei Jie Wang)" w:date="2022-03-01T10:33:00Z">
            <w:rPr>
              <w:rFonts w:hint="eastAsia"/>
            </w:rPr>
          </w:rPrChange>
        </w:rPr>
        <w:t>3</w:t>
      </w:r>
      <w:r w:rsidRPr="002626E2">
        <w:rPr>
          <w:rPrChange w:id="635" w:author="王蕾絜(Lei Jie Wang)" w:date="2022-03-01T10:33:00Z">
            <w:rPr/>
          </w:rPrChange>
        </w:rPr>
        <w:t>桃園</w:t>
      </w:r>
      <w:r w:rsidRPr="002626E2">
        <w:rPr>
          <w:rFonts w:hint="eastAsia"/>
          <w:rPrChange w:id="636" w:author="王蕾絜(Lei Jie Wang)" w:date="2022-03-01T10:33:00Z">
            <w:rPr>
              <w:rFonts w:hint="eastAsia"/>
            </w:rPr>
          </w:rPrChange>
        </w:rPr>
        <w:t>市肇事原因</w:t>
      </w:r>
      <w:r w:rsidRPr="002626E2">
        <w:rPr>
          <w:rPrChange w:id="637" w:author="王蕾絜(Lei Jie Wang)" w:date="2022-03-01T10:33:00Z">
            <w:rPr/>
          </w:rPrChange>
        </w:rPr>
        <w:t>肇事件數統計</w:t>
      </w:r>
      <w:bookmarkEnd w:id="629"/>
    </w:p>
    <w:tbl>
      <w:tblPr>
        <w:tblStyle w:val="af6"/>
        <w:tblW w:w="8971" w:type="dxa"/>
        <w:tblLook w:val="04A0" w:firstRow="1" w:lastRow="0" w:firstColumn="1" w:lastColumn="0" w:noHBand="0" w:noVBand="1"/>
      </w:tblPr>
      <w:tblGrid>
        <w:gridCol w:w="704"/>
        <w:gridCol w:w="2552"/>
        <w:gridCol w:w="992"/>
        <w:gridCol w:w="709"/>
        <w:gridCol w:w="3303"/>
        <w:gridCol w:w="711"/>
      </w:tblGrid>
      <w:tr w:rsidR="000808ED" w:rsidRPr="000808ED" w:rsidTr="00BD5F82">
        <w:trPr>
          <w:trHeight w:val="330"/>
        </w:trPr>
        <w:tc>
          <w:tcPr>
            <w:tcW w:w="704" w:type="dxa"/>
            <w:shd w:val="clear" w:color="auto" w:fill="auto"/>
            <w:noWrap/>
            <w:hideMark/>
          </w:tcPr>
          <w:p w:rsidR="00F94F2F" w:rsidRPr="002626E2" w:rsidRDefault="00F94F2F" w:rsidP="00BD5F82">
            <w:pPr>
              <w:pStyle w:val="a3"/>
              <w:spacing w:before="65" w:after="65"/>
              <w:rPr>
                <w:rPrChange w:id="638" w:author="王蕾絜(Lei Jie Wang)" w:date="2022-03-01T10:33:00Z">
                  <w:rPr/>
                </w:rPrChange>
              </w:rPr>
            </w:pPr>
            <w:r w:rsidRPr="002626E2">
              <w:rPr>
                <w:rFonts w:hint="eastAsia"/>
                <w:rPrChange w:id="639" w:author="王蕾絜(Lei Jie Wang)" w:date="2022-03-01T10:33:00Z">
                  <w:rPr>
                    <w:rFonts w:hint="eastAsia"/>
                  </w:rPr>
                </w:rPrChange>
              </w:rPr>
              <w:t>排序</w:t>
            </w:r>
          </w:p>
        </w:tc>
        <w:tc>
          <w:tcPr>
            <w:tcW w:w="2552" w:type="dxa"/>
            <w:shd w:val="clear" w:color="auto" w:fill="auto"/>
            <w:noWrap/>
            <w:hideMark/>
          </w:tcPr>
          <w:p w:rsidR="00F94F2F" w:rsidRPr="002626E2" w:rsidRDefault="00F94F2F" w:rsidP="00BD5F82">
            <w:pPr>
              <w:pStyle w:val="a3"/>
              <w:spacing w:before="65" w:after="65"/>
              <w:rPr>
                <w:rPrChange w:id="640" w:author="王蕾絜(Lei Jie Wang)" w:date="2022-03-01T10:33:00Z">
                  <w:rPr/>
                </w:rPrChange>
              </w:rPr>
            </w:pPr>
            <w:r w:rsidRPr="002626E2">
              <w:rPr>
                <w:rFonts w:hint="eastAsia"/>
                <w:rPrChange w:id="641" w:author="王蕾絜(Lei Jie Wang)" w:date="2022-03-01T10:33:00Z">
                  <w:rPr>
                    <w:rFonts w:hint="eastAsia"/>
                  </w:rPr>
                </w:rPrChange>
              </w:rPr>
              <w:t>肇事原因</w:t>
            </w:r>
          </w:p>
        </w:tc>
        <w:tc>
          <w:tcPr>
            <w:tcW w:w="992" w:type="dxa"/>
            <w:shd w:val="clear" w:color="auto" w:fill="auto"/>
            <w:noWrap/>
            <w:hideMark/>
          </w:tcPr>
          <w:p w:rsidR="00F94F2F" w:rsidRPr="002626E2" w:rsidRDefault="00F94F2F" w:rsidP="00BD5F82">
            <w:pPr>
              <w:pStyle w:val="a3"/>
              <w:spacing w:before="65" w:after="65"/>
              <w:rPr>
                <w:rPrChange w:id="642" w:author="王蕾絜(Lei Jie Wang)" w:date="2022-03-01T10:33:00Z">
                  <w:rPr/>
                </w:rPrChange>
              </w:rPr>
            </w:pPr>
            <w:r w:rsidRPr="002626E2">
              <w:rPr>
                <w:rFonts w:hint="eastAsia"/>
                <w:rPrChange w:id="643" w:author="王蕾絜(Lei Jie Wang)" w:date="2022-03-01T10:33:00Z">
                  <w:rPr>
                    <w:rFonts w:hint="eastAsia"/>
                  </w:rPr>
                </w:rPrChange>
              </w:rPr>
              <w:t>件數</w:t>
            </w:r>
          </w:p>
        </w:tc>
        <w:tc>
          <w:tcPr>
            <w:tcW w:w="709" w:type="dxa"/>
            <w:shd w:val="clear" w:color="auto" w:fill="auto"/>
            <w:noWrap/>
            <w:hideMark/>
          </w:tcPr>
          <w:p w:rsidR="00F94F2F" w:rsidRPr="002626E2" w:rsidRDefault="00F94F2F" w:rsidP="00BD5F82">
            <w:pPr>
              <w:pStyle w:val="a3"/>
              <w:spacing w:before="65" w:after="65"/>
              <w:rPr>
                <w:rPrChange w:id="644" w:author="王蕾絜(Lei Jie Wang)" w:date="2022-03-01T10:33:00Z">
                  <w:rPr/>
                </w:rPrChange>
              </w:rPr>
            </w:pPr>
            <w:r w:rsidRPr="002626E2">
              <w:rPr>
                <w:rFonts w:hint="eastAsia"/>
                <w:rPrChange w:id="645" w:author="王蕾絜(Lei Jie Wang)" w:date="2022-03-01T10:33:00Z">
                  <w:rPr>
                    <w:rFonts w:hint="eastAsia"/>
                  </w:rPr>
                </w:rPrChange>
              </w:rPr>
              <w:t>排序</w:t>
            </w:r>
          </w:p>
        </w:tc>
        <w:tc>
          <w:tcPr>
            <w:tcW w:w="3303" w:type="dxa"/>
            <w:shd w:val="clear" w:color="auto" w:fill="auto"/>
            <w:noWrap/>
            <w:hideMark/>
          </w:tcPr>
          <w:p w:rsidR="00F94F2F" w:rsidRPr="002626E2" w:rsidRDefault="00F94F2F" w:rsidP="00BD5F82">
            <w:pPr>
              <w:pStyle w:val="a3"/>
              <w:spacing w:before="65" w:after="65"/>
              <w:rPr>
                <w:rPrChange w:id="646" w:author="王蕾絜(Lei Jie Wang)" w:date="2022-03-01T10:33:00Z">
                  <w:rPr/>
                </w:rPrChange>
              </w:rPr>
            </w:pPr>
            <w:r w:rsidRPr="002626E2">
              <w:rPr>
                <w:rFonts w:hint="eastAsia"/>
                <w:rPrChange w:id="647" w:author="王蕾絜(Lei Jie Wang)" w:date="2022-03-01T10:33:00Z">
                  <w:rPr>
                    <w:rFonts w:hint="eastAsia"/>
                  </w:rPr>
                </w:rPrChange>
              </w:rPr>
              <w:t>肇事原因</w:t>
            </w:r>
          </w:p>
        </w:tc>
        <w:tc>
          <w:tcPr>
            <w:tcW w:w="711" w:type="dxa"/>
            <w:shd w:val="clear" w:color="auto" w:fill="auto"/>
            <w:noWrap/>
            <w:hideMark/>
          </w:tcPr>
          <w:p w:rsidR="00F94F2F" w:rsidRPr="002626E2" w:rsidRDefault="00F94F2F" w:rsidP="00BD5F82">
            <w:pPr>
              <w:pStyle w:val="a3"/>
              <w:spacing w:before="65" w:after="65"/>
              <w:rPr>
                <w:rPrChange w:id="648" w:author="王蕾絜(Lei Jie Wang)" w:date="2022-03-01T10:33:00Z">
                  <w:rPr/>
                </w:rPrChange>
              </w:rPr>
            </w:pPr>
            <w:r w:rsidRPr="002626E2">
              <w:rPr>
                <w:rFonts w:hint="eastAsia"/>
                <w:rPrChange w:id="649" w:author="王蕾絜(Lei Jie Wang)" w:date="2022-03-01T10:33:00Z">
                  <w:rPr>
                    <w:rFonts w:hint="eastAsia"/>
                  </w:rPr>
                </w:rPrChange>
              </w:rPr>
              <w:t>件數</w:t>
            </w:r>
          </w:p>
        </w:tc>
      </w:tr>
      <w:tr w:rsidR="002626E2" w:rsidRPr="000808ED" w:rsidTr="00BD5F82">
        <w:trPr>
          <w:trHeight w:val="330"/>
        </w:trPr>
        <w:tc>
          <w:tcPr>
            <w:tcW w:w="704" w:type="dxa"/>
            <w:shd w:val="clear" w:color="auto" w:fill="auto"/>
            <w:noWrap/>
            <w:hideMark/>
          </w:tcPr>
          <w:p w:rsidR="002626E2" w:rsidRPr="002626E2" w:rsidRDefault="002626E2" w:rsidP="002626E2">
            <w:pPr>
              <w:pStyle w:val="a3"/>
              <w:spacing w:before="65" w:after="65"/>
              <w:rPr>
                <w:rPrChange w:id="650" w:author="王蕾絜(Lei Jie Wang)" w:date="2022-03-01T10:33:00Z">
                  <w:rPr/>
                </w:rPrChange>
              </w:rPr>
            </w:pPr>
            <w:r w:rsidRPr="002626E2">
              <w:rPr>
                <w:rFonts w:hint="eastAsia"/>
                <w:rPrChange w:id="651" w:author="王蕾絜(Lei Jie Wang)" w:date="2022-03-01T10:33:00Z">
                  <w:rPr>
                    <w:rFonts w:hint="eastAsia"/>
                  </w:rPr>
                </w:rPrChange>
              </w:rPr>
              <w:t>1</w:t>
            </w:r>
          </w:p>
        </w:tc>
        <w:tc>
          <w:tcPr>
            <w:tcW w:w="2552" w:type="dxa"/>
            <w:shd w:val="clear" w:color="auto" w:fill="auto"/>
            <w:noWrap/>
            <w:hideMark/>
          </w:tcPr>
          <w:p w:rsidR="002626E2" w:rsidRPr="002626E2" w:rsidRDefault="002626E2" w:rsidP="002626E2">
            <w:pPr>
              <w:pStyle w:val="a3"/>
              <w:spacing w:before="65" w:after="65"/>
              <w:rPr>
                <w:bCs/>
                <w:rPrChange w:id="652" w:author="王蕾絜(Lei Jie Wang)" w:date="2022-03-01T10:33:00Z">
                  <w:rPr>
                    <w:bCs/>
                  </w:rPr>
                </w:rPrChange>
              </w:rPr>
            </w:pPr>
            <w:ins w:id="653" w:author="王蕾絜(Lei Jie Wang)" w:date="2022-03-01T10:33:00Z">
              <w:r w:rsidRPr="002626E2">
                <w:rPr>
                  <w:rFonts w:hint="eastAsia"/>
                  <w:rPrChange w:id="654" w:author="王蕾絜(Lei Jie Wang)" w:date="2022-03-01T10:33:00Z">
                    <w:rPr>
                      <w:rFonts w:hint="eastAsia"/>
                    </w:rPr>
                  </w:rPrChange>
                </w:rPr>
                <w:t>未注意車前狀態</w:t>
              </w:r>
            </w:ins>
            <w:del w:id="655" w:author="王蕾絜(Lei Jie Wang)" w:date="2022-03-01T10:33:00Z">
              <w:r w:rsidRPr="002626E2" w:rsidDel="00D822D5">
                <w:rPr>
                  <w:rFonts w:hint="eastAsia"/>
                  <w:bCs/>
                  <w:rPrChange w:id="656" w:author="王蕾絜(Lei Jie Wang)" w:date="2022-03-01T10:33:00Z">
                    <w:rPr>
                      <w:rFonts w:hint="eastAsia"/>
                      <w:bCs/>
                    </w:rPr>
                  </w:rPrChange>
                </w:rPr>
                <w:delText>未注意車前狀態</w:delText>
              </w:r>
            </w:del>
          </w:p>
        </w:tc>
        <w:tc>
          <w:tcPr>
            <w:tcW w:w="992" w:type="dxa"/>
            <w:shd w:val="clear" w:color="auto" w:fill="auto"/>
            <w:noWrap/>
            <w:hideMark/>
          </w:tcPr>
          <w:p w:rsidR="002626E2" w:rsidRPr="002626E2" w:rsidRDefault="002626E2" w:rsidP="002626E2">
            <w:pPr>
              <w:pStyle w:val="a3"/>
              <w:spacing w:before="65" w:after="65"/>
              <w:rPr>
                <w:rPrChange w:id="657" w:author="王蕾絜(Lei Jie Wang)" w:date="2022-03-01T10:33:00Z">
                  <w:rPr/>
                </w:rPrChange>
              </w:rPr>
            </w:pPr>
            <w:ins w:id="658" w:author="王蕾絜(Lei Jie Wang)" w:date="2022-03-01T10:33:00Z">
              <w:r w:rsidRPr="002626E2">
                <w:rPr>
                  <w:rFonts w:hint="eastAsia"/>
                  <w:rPrChange w:id="659" w:author="王蕾絜(Lei Jie Wang)" w:date="2022-03-01T10:33:00Z">
                    <w:rPr>
                      <w:rFonts w:hint="eastAsia"/>
                    </w:rPr>
                  </w:rPrChange>
                </w:rPr>
                <w:t xml:space="preserve">12,324 </w:t>
              </w:r>
            </w:ins>
            <w:del w:id="660" w:author="王蕾絜(Lei Jie Wang)" w:date="2022-03-01T10:33:00Z">
              <w:r w:rsidRPr="002626E2" w:rsidDel="00D822D5">
                <w:rPr>
                  <w:rFonts w:hint="eastAsia"/>
                  <w:rPrChange w:id="661" w:author="王蕾絜(Lei Jie Wang)" w:date="2022-03-01T10:33:00Z">
                    <w:rPr>
                      <w:rFonts w:hint="eastAsia"/>
                    </w:rPr>
                  </w:rPrChange>
                </w:rPr>
                <w:delText>12</w:delText>
              </w:r>
              <w:r w:rsidRPr="002626E2" w:rsidDel="00D822D5">
                <w:rPr>
                  <w:rPrChange w:id="662" w:author="王蕾絜(Lei Jie Wang)" w:date="2022-03-01T10:33:00Z">
                    <w:rPr/>
                  </w:rPrChange>
                </w:rPr>
                <w:delText>,</w:delText>
              </w:r>
              <w:r w:rsidRPr="002626E2" w:rsidDel="00D822D5">
                <w:rPr>
                  <w:rFonts w:hint="eastAsia"/>
                  <w:rPrChange w:id="663" w:author="王蕾絜(Lei Jie Wang)" w:date="2022-03-01T10:33:00Z">
                    <w:rPr>
                      <w:rFonts w:hint="eastAsia"/>
                    </w:rPr>
                  </w:rPrChange>
                </w:rPr>
                <w:delText>323</w:delText>
              </w:r>
            </w:del>
          </w:p>
        </w:tc>
        <w:tc>
          <w:tcPr>
            <w:tcW w:w="709" w:type="dxa"/>
            <w:shd w:val="clear" w:color="auto" w:fill="auto"/>
            <w:noWrap/>
            <w:hideMark/>
          </w:tcPr>
          <w:p w:rsidR="002626E2" w:rsidRPr="002626E2" w:rsidRDefault="002626E2" w:rsidP="002626E2">
            <w:pPr>
              <w:pStyle w:val="a3"/>
              <w:spacing w:before="65" w:after="65"/>
              <w:rPr>
                <w:rPrChange w:id="664" w:author="王蕾絜(Lei Jie Wang)" w:date="2022-03-01T10:33:00Z">
                  <w:rPr/>
                </w:rPrChange>
              </w:rPr>
            </w:pPr>
            <w:r w:rsidRPr="002626E2">
              <w:rPr>
                <w:rFonts w:hint="eastAsia"/>
                <w:rPrChange w:id="665" w:author="王蕾絜(Lei Jie Wang)" w:date="2022-03-01T10:33:00Z">
                  <w:rPr>
                    <w:rFonts w:hint="eastAsia"/>
                  </w:rPr>
                </w:rPrChange>
              </w:rPr>
              <w:t>4</w:t>
            </w:r>
          </w:p>
        </w:tc>
        <w:tc>
          <w:tcPr>
            <w:tcW w:w="3303" w:type="dxa"/>
            <w:shd w:val="clear" w:color="auto" w:fill="auto"/>
            <w:noWrap/>
            <w:hideMark/>
          </w:tcPr>
          <w:p w:rsidR="002626E2" w:rsidRPr="002626E2" w:rsidRDefault="002626E2" w:rsidP="002626E2">
            <w:pPr>
              <w:pStyle w:val="a3"/>
              <w:spacing w:before="65" w:after="65"/>
              <w:rPr>
                <w:bCs/>
                <w:rPrChange w:id="666" w:author="王蕾絜(Lei Jie Wang)" w:date="2022-03-01T10:33:00Z">
                  <w:rPr>
                    <w:bCs/>
                  </w:rPr>
                </w:rPrChange>
              </w:rPr>
            </w:pPr>
            <w:ins w:id="667" w:author="王蕾絜(Lei Jie Wang)" w:date="2022-03-01T10:33:00Z">
              <w:r w:rsidRPr="002626E2">
                <w:rPr>
                  <w:rFonts w:hint="eastAsia"/>
                  <w:rPrChange w:id="668" w:author="王蕾絜(Lei Jie Wang)" w:date="2022-03-01T10:33:00Z">
                    <w:rPr>
                      <w:rFonts w:hint="eastAsia"/>
                    </w:rPr>
                  </w:rPrChange>
                </w:rPr>
                <w:t>不明原因肇事</w:t>
              </w:r>
            </w:ins>
            <w:del w:id="669" w:author="王蕾絜(Lei Jie Wang)" w:date="2022-03-01T10:33:00Z">
              <w:r w:rsidRPr="002626E2" w:rsidDel="00584CD5">
                <w:rPr>
                  <w:rFonts w:hint="eastAsia"/>
                  <w:bCs/>
                  <w:rPrChange w:id="670" w:author="王蕾絜(Lei Jie Wang)" w:date="2022-03-01T10:33:00Z">
                    <w:rPr>
                      <w:rFonts w:hint="eastAsia"/>
                      <w:bCs/>
                    </w:rPr>
                  </w:rPrChange>
                </w:rPr>
                <w:delText>其他引起事故之違規或不當行為</w:delText>
              </w:r>
            </w:del>
          </w:p>
        </w:tc>
        <w:tc>
          <w:tcPr>
            <w:tcW w:w="711" w:type="dxa"/>
            <w:shd w:val="clear" w:color="auto" w:fill="auto"/>
            <w:noWrap/>
            <w:hideMark/>
          </w:tcPr>
          <w:p w:rsidR="002626E2" w:rsidRPr="002626E2" w:rsidRDefault="002626E2" w:rsidP="002626E2">
            <w:pPr>
              <w:pStyle w:val="a3"/>
              <w:spacing w:before="65" w:after="65"/>
              <w:rPr>
                <w:rPrChange w:id="671" w:author="王蕾絜(Lei Jie Wang)" w:date="2022-03-01T10:33:00Z">
                  <w:rPr/>
                </w:rPrChange>
              </w:rPr>
            </w:pPr>
            <w:ins w:id="672" w:author="王蕾絜(Lei Jie Wang)" w:date="2022-03-01T10:33:00Z">
              <w:r w:rsidRPr="002626E2">
                <w:rPr>
                  <w:rFonts w:hint="eastAsia"/>
                  <w:rPrChange w:id="673" w:author="王蕾絜(Lei Jie Wang)" w:date="2022-03-01T10:33:00Z">
                    <w:rPr>
                      <w:rFonts w:hint="eastAsia"/>
                    </w:rPr>
                  </w:rPrChange>
                </w:rPr>
                <w:t xml:space="preserve">4,126 </w:t>
              </w:r>
            </w:ins>
            <w:del w:id="674" w:author="王蕾絜(Lei Jie Wang)" w:date="2022-03-01T10:33:00Z">
              <w:r w:rsidRPr="002626E2" w:rsidDel="00584CD5">
                <w:rPr>
                  <w:rFonts w:hint="eastAsia"/>
                  <w:rPrChange w:id="675" w:author="王蕾絜(Lei Jie Wang)" w:date="2022-03-01T10:33:00Z">
                    <w:rPr>
                      <w:rFonts w:hint="eastAsia"/>
                    </w:rPr>
                  </w:rPrChange>
                </w:rPr>
                <w:delText>2</w:delText>
              </w:r>
              <w:r w:rsidRPr="002626E2" w:rsidDel="00584CD5">
                <w:rPr>
                  <w:rPrChange w:id="676" w:author="王蕾絜(Lei Jie Wang)" w:date="2022-03-01T10:33:00Z">
                    <w:rPr/>
                  </w:rPrChange>
                </w:rPr>
                <w:delText>,</w:delText>
              </w:r>
              <w:r w:rsidRPr="002626E2" w:rsidDel="00584CD5">
                <w:rPr>
                  <w:rFonts w:hint="eastAsia"/>
                  <w:rPrChange w:id="677" w:author="王蕾絜(Lei Jie Wang)" w:date="2022-03-01T10:33:00Z">
                    <w:rPr>
                      <w:rFonts w:hint="eastAsia"/>
                    </w:rPr>
                  </w:rPrChange>
                </w:rPr>
                <w:delText>637</w:delText>
              </w:r>
            </w:del>
          </w:p>
        </w:tc>
      </w:tr>
      <w:tr w:rsidR="002626E2" w:rsidRPr="000808ED" w:rsidTr="00BD5F82">
        <w:trPr>
          <w:trHeight w:val="330"/>
        </w:trPr>
        <w:tc>
          <w:tcPr>
            <w:tcW w:w="704" w:type="dxa"/>
            <w:shd w:val="clear" w:color="auto" w:fill="auto"/>
            <w:noWrap/>
            <w:hideMark/>
          </w:tcPr>
          <w:p w:rsidR="002626E2" w:rsidRPr="002626E2" w:rsidRDefault="002626E2" w:rsidP="002626E2">
            <w:pPr>
              <w:pStyle w:val="a3"/>
              <w:spacing w:before="65" w:after="65"/>
              <w:rPr>
                <w:rPrChange w:id="678" w:author="王蕾絜(Lei Jie Wang)" w:date="2022-03-01T10:33:00Z">
                  <w:rPr/>
                </w:rPrChange>
              </w:rPr>
            </w:pPr>
            <w:r w:rsidRPr="002626E2">
              <w:rPr>
                <w:rFonts w:hint="eastAsia"/>
                <w:rPrChange w:id="679" w:author="王蕾絜(Lei Jie Wang)" w:date="2022-03-01T10:33:00Z">
                  <w:rPr>
                    <w:rFonts w:hint="eastAsia"/>
                  </w:rPr>
                </w:rPrChange>
              </w:rPr>
              <w:t>2</w:t>
            </w:r>
          </w:p>
        </w:tc>
        <w:tc>
          <w:tcPr>
            <w:tcW w:w="2552" w:type="dxa"/>
            <w:shd w:val="clear" w:color="auto" w:fill="auto"/>
            <w:noWrap/>
            <w:hideMark/>
          </w:tcPr>
          <w:p w:rsidR="002626E2" w:rsidRPr="002626E2" w:rsidRDefault="002626E2" w:rsidP="002626E2">
            <w:pPr>
              <w:pStyle w:val="a3"/>
              <w:spacing w:before="65" w:after="65"/>
              <w:rPr>
                <w:bCs/>
                <w:rPrChange w:id="680" w:author="王蕾絜(Lei Jie Wang)" w:date="2022-03-01T10:33:00Z">
                  <w:rPr>
                    <w:bCs/>
                  </w:rPr>
                </w:rPrChange>
              </w:rPr>
            </w:pPr>
            <w:ins w:id="681" w:author="王蕾絜(Lei Jie Wang)" w:date="2022-03-01T10:33:00Z">
              <w:r w:rsidRPr="002626E2">
                <w:rPr>
                  <w:rFonts w:hint="eastAsia"/>
                  <w:rPrChange w:id="682" w:author="王蕾絜(Lei Jie Wang)" w:date="2022-03-01T10:33:00Z">
                    <w:rPr>
                      <w:rFonts w:hint="eastAsia"/>
                    </w:rPr>
                  </w:rPrChange>
                </w:rPr>
                <w:t>未依規定讓車</w:t>
              </w:r>
            </w:ins>
            <w:del w:id="683" w:author="王蕾絜(Lei Jie Wang)" w:date="2022-03-01T10:33:00Z">
              <w:r w:rsidRPr="002626E2" w:rsidDel="00D822D5">
                <w:rPr>
                  <w:rFonts w:hint="eastAsia"/>
                  <w:bCs/>
                  <w:rPrChange w:id="684" w:author="王蕾絜(Lei Jie Wang)" w:date="2022-03-01T10:33:00Z">
                    <w:rPr>
                      <w:rFonts w:hint="eastAsia"/>
                      <w:bCs/>
                    </w:rPr>
                  </w:rPrChange>
                </w:rPr>
                <w:delText>未依規定讓車</w:delText>
              </w:r>
            </w:del>
          </w:p>
        </w:tc>
        <w:tc>
          <w:tcPr>
            <w:tcW w:w="992" w:type="dxa"/>
            <w:shd w:val="clear" w:color="auto" w:fill="auto"/>
            <w:noWrap/>
            <w:hideMark/>
          </w:tcPr>
          <w:p w:rsidR="002626E2" w:rsidRPr="002626E2" w:rsidRDefault="002626E2" w:rsidP="002626E2">
            <w:pPr>
              <w:pStyle w:val="a3"/>
              <w:spacing w:before="65" w:after="65"/>
              <w:rPr>
                <w:rPrChange w:id="685" w:author="王蕾絜(Lei Jie Wang)" w:date="2022-03-01T10:33:00Z">
                  <w:rPr/>
                </w:rPrChange>
              </w:rPr>
            </w:pPr>
            <w:ins w:id="686" w:author="王蕾絜(Lei Jie Wang)" w:date="2022-03-01T10:33:00Z">
              <w:r w:rsidRPr="002626E2">
                <w:rPr>
                  <w:rFonts w:hint="eastAsia"/>
                  <w:rPrChange w:id="687" w:author="王蕾絜(Lei Jie Wang)" w:date="2022-03-01T10:33:00Z">
                    <w:rPr>
                      <w:rFonts w:hint="eastAsia"/>
                    </w:rPr>
                  </w:rPrChange>
                </w:rPr>
                <w:t xml:space="preserve">7,005 </w:t>
              </w:r>
            </w:ins>
            <w:del w:id="688" w:author="王蕾絜(Lei Jie Wang)" w:date="2022-03-01T10:33:00Z">
              <w:r w:rsidRPr="002626E2" w:rsidDel="00D822D5">
                <w:rPr>
                  <w:rFonts w:hint="eastAsia"/>
                  <w:rPrChange w:id="689" w:author="王蕾絜(Lei Jie Wang)" w:date="2022-03-01T10:33:00Z">
                    <w:rPr>
                      <w:rFonts w:hint="eastAsia"/>
                    </w:rPr>
                  </w:rPrChange>
                </w:rPr>
                <w:delText>7</w:delText>
              </w:r>
              <w:r w:rsidRPr="002626E2" w:rsidDel="00D822D5">
                <w:rPr>
                  <w:rPrChange w:id="690" w:author="王蕾絜(Lei Jie Wang)" w:date="2022-03-01T10:33:00Z">
                    <w:rPr/>
                  </w:rPrChange>
                </w:rPr>
                <w:delText>,</w:delText>
              </w:r>
              <w:r w:rsidRPr="002626E2" w:rsidDel="00D822D5">
                <w:rPr>
                  <w:rFonts w:hint="eastAsia"/>
                  <w:rPrChange w:id="691" w:author="王蕾絜(Lei Jie Wang)" w:date="2022-03-01T10:33:00Z">
                    <w:rPr>
                      <w:rFonts w:hint="eastAsia"/>
                    </w:rPr>
                  </w:rPrChange>
                </w:rPr>
                <w:delText>005</w:delText>
              </w:r>
            </w:del>
          </w:p>
        </w:tc>
        <w:tc>
          <w:tcPr>
            <w:tcW w:w="709" w:type="dxa"/>
            <w:shd w:val="clear" w:color="auto" w:fill="auto"/>
            <w:noWrap/>
            <w:hideMark/>
          </w:tcPr>
          <w:p w:rsidR="002626E2" w:rsidRPr="002626E2" w:rsidRDefault="002626E2" w:rsidP="002626E2">
            <w:pPr>
              <w:pStyle w:val="a3"/>
              <w:spacing w:before="65" w:after="65"/>
              <w:rPr>
                <w:rPrChange w:id="692" w:author="王蕾絜(Lei Jie Wang)" w:date="2022-03-01T10:33:00Z">
                  <w:rPr/>
                </w:rPrChange>
              </w:rPr>
            </w:pPr>
            <w:r w:rsidRPr="002626E2">
              <w:rPr>
                <w:rFonts w:hint="eastAsia"/>
                <w:rPrChange w:id="693" w:author="王蕾絜(Lei Jie Wang)" w:date="2022-03-01T10:33:00Z">
                  <w:rPr>
                    <w:rFonts w:hint="eastAsia"/>
                  </w:rPr>
                </w:rPrChange>
              </w:rPr>
              <w:t>5</w:t>
            </w:r>
          </w:p>
        </w:tc>
        <w:tc>
          <w:tcPr>
            <w:tcW w:w="3303" w:type="dxa"/>
            <w:shd w:val="clear" w:color="auto" w:fill="auto"/>
            <w:noWrap/>
            <w:hideMark/>
          </w:tcPr>
          <w:p w:rsidR="002626E2" w:rsidRPr="002626E2" w:rsidRDefault="002626E2" w:rsidP="002626E2">
            <w:pPr>
              <w:pStyle w:val="a3"/>
              <w:spacing w:before="65" w:after="65"/>
              <w:rPr>
                <w:bCs/>
                <w:rPrChange w:id="694" w:author="王蕾絜(Lei Jie Wang)" w:date="2022-03-01T10:33:00Z">
                  <w:rPr>
                    <w:bCs/>
                  </w:rPr>
                </w:rPrChange>
              </w:rPr>
            </w:pPr>
            <w:ins w:id="695" w:author="王蕾絜(Lei Jie Wang)" w:date="2022-03-01T10:33:00Z">
              <w:r w:rsidRPr="002626E2">
                <w:rPr>
                  <w:rFonts w:hint="eastAsia"/>
                  <w:rPrChange w:id="696" w:author="王蕾絜(Lei Jie Wang)" w:date="2022-03-01T10:33:00Z">
                    <w:rPr>
                      <w:rFonts w:hint="eastAsia"/>
                    </w:rPr>
                  </w:rPrChange>
                </w:rPr>
                <w:t>其他引起事故之違規或不當行為</w:t>
              </w:r>
            </w:ins>
            <w:del w:id="697" w:author="王蕾絜(Lei Jie Wang)" w:date="2022-03-01T10:33:00Z">
              <w:r w:rsidRPr="002626E2" w:rsidDel="00584CD5">
                <w:rPr>
                  <w:rFonts w:hint="eastAsia"/>
                  <w:bCs/>
                  <w:rPrChange w:id="698" w:author="王蕾絜(Lei Jie Wang)" w:date="2022-03-01T10:33:00Z">
                    <w:rPr>
                      <w:rFonts w:hint="eastAsia"/>
                      <w:bCs/>
                    </w:rPr>
                  </w:rPrChange>
                </w:rPr>
                <w:delText>右轉彎未依規定</w:delText>
              </w:r>
            </w:del>
          </w:p>
        </w:tc>
        <w:tc>
          <w:tcPr>
            <w:tcW w:w="711" w:type="dxa"/>
            <w:shd w:val="clear" w:color="auto" w:fill="auto"/>
            <w:noWrap/>
            <w:hideMark/>
          </w:tcPr>
          <w:p w:rsidR="002626E2" w:rsidRPr="002626E2" w:rsidRDefault="002626E2" w:rsidP="002626E2">
            <w:pPr>
              <w:pStyle w:val="a3"/>
              <w:spacing w:before="65" w:after="65"/>
              <w:rPr>
                <w:rPrChange w:id="699" w:author="王蕾絜(Lei Jie Wang)" w:date="2022-03-01T10:33:00Z">
                  <w:rPr/>
                </w:rPrChange>
              </w:rPr>
            </w:pPr>
            <w:ins w:id="700" w:author="王蕾絜(Lei Jie Wang)" w:date="2022-03-01T10:33:00Z">
              <w:r w:rsidRPr="002626E2">
                <w:rPr>
                  <w:rFonts w:hint="eastAsia"/>
                  <w:rPrChange w:id="701" w:author="王蕾絜(Lei Jie Wang)" w:date="2022-03-01T10:33:00Z">
                    <w:rPr>
                      <w:rFonts w:hint="eastAsia"/>
                    </w:rPr>
                  </w:rPrChange>
                </w:rPr>
                <w:t xml:space="preserve">2,637 </w:t>
              </w:r>
            </w:ins>
            <w:del w:id="702" w:author="王蕾絜(Lei Jie Wang)" w:date="2022-03-01T10:33:00Z">
              <w:r w:rsidRPr="002626E2" w:rsidDel="00584CD5">
                <w:rPr>
                  <w:rFonts w:hint="eastAsia"/>
                  <w:rPrChange w:id="703" w:author="王蕾絜(Lei Jie Wang)" w:date="2022-03-01T10:33:00Z">
                    <w:rPr>
                      <w:rFonts w:hint="eastAsia"/>
                    </w:rPr>
                  </w:rPrChange>
                </w:rPr>
                <w:delText>2</w:delText>
              </w:r>
              <w:r w:rsidRPr="002626E2" w:rsidDel="00584CD5">
                <w:rPr>
                  <w:rPrChange w:id="704" w:author="王蕾絜(Lei Jie Wang)" w:date="2022-03-01T10:33:00Z">
                    <w:rPr/>
                  </w:rPrChange>
                </w:rPr>
                <w:delText>,</w:delText>
              </w:r>
              <w:r w:rsidRPr="002626E2" w:rsidDel="00584CD5">
                <w:rPr>
                  <w:rFonts w:hint="eastAsia"/>
                  <w:rPrChange w:id="705" w:author="王蕾絜(Lei Jie Wang)" w:date="2022-03-01T10:33:00Z">
                    <w:rPr>
                      <w:rFonts w:hint="eastAsia"/>
                    </w:rPr>
                  </w:rPrChange>
                </w:rPr>
                <w:delText>578</w:delText>
              </w:r>
            </w:del>
          </w:p>
        </w:tc>
      </w:tr>
      <w:tr w:rsidR="002626E2" w:rsidRPr="000808ED" w:rsidTr="00BD5F82">
        <w:trPr>
          <w:trHeight w:val="330"/>
        </w:trPr>
        <w:tc>
          <w:tcPr>
            <w:tcW w:w="704" w:type="dxa"/>
            <w:shd w:val="clear" w:color="auto" w:fill="auto"/>
            <w:noWrap/>
            <w:hideMark/>
          </w:tcPr>
          <w:p w:rsidR="002626E2" w:rsidRPr="002626E2" w:rsidRDefault="002626E2" w:rsidP="002626E2">
            <w:pPr>
              <w:pStyle w:val="a3"/>
              <w:spacing w:before="65" w:after="65"/>
              <w:rPr>
                <w:rPrChange w:id="706" w:author="王蕾絜(Lei Jie Wang)" w:date="2022-03-01T10:33:00Z">
                  <w:rPr/>
                </w:rPrChange>
              </w:rPr>
            </w:pPr>
            <w:r w:rsidRPr="002626E2">
              <w:rPr>
                <w:rFonts w:hint="eastAsia"/>
                <w:rPrChange w:id="707" w:author="王蕾絜(Lei Jie Wang)" w:date="2022-03-01T10:33:00Z">
                  <w:rPr>
                    <w:rFonts w:hint="eastAsia"/>
                  </w:rPr>
                </w:rPrChange>
              </w:rPr>
              <w:t>3</w:t>
            </w:r>
          </w:p>
        </w:tc>
        <w:tc>
          <w:tcPr>
            <w:tcW w:w="2552" w:type="dxa"/>
            <w:shd w:val="clear" w:color="auto" w:fill="auto"/>
            <w:noWrap/>
            <w:hideMark/>
          </w:tcPr>
          <w:p w:rsidR="002626E2" w:rsidRPr="002626E2" w:rsidRDefault="002626E2" w:rsidP="002626E2">
            <w:pPr>
              <w:pStyle w:val="a3"/>
              <w:spacing w:before="65" w:after="65"/>
              <w:rPr>
                <w:bCs/>
                <w:rPrChange w:id="708" w:author="王蕾絜(Lei Jie Wang)" w:date="2022-03-01T10:33:00Z">
                  <w:rPr>
                    <w:bCs/>
                  </w:rPr>
                </w:rPrChange>
              </w:rPr>
            </w:pPr>
            <w:ins w:id="709" w:author="王蕾絜(Lei Jie Wang)" w:date="2022-03-01T10:33:00Z">
              <w:r w:rsidRPr="002626E2">
                <w:rPr>
                  <w:rFonts w:hint="eastAsia"/>
                  <w:rPrChange w:id="710" w:author="王蕾絜(Lei Jie Wang)" w:date="2022-03-01T10:33:00Z">
                    <w:rPr>
                      <w:rFonts w:hint="eastAsia"/>
                    </w:rPr>
                  </w:rPrChange>
                </w:rPr>
                <w:t>左轉彎未依規定</w:t>
              </w:r>
            </w:ins>
            <w:del w:id="711" w:author="王蕾絜(Lei Jie Wang)" w:date="2022-03-01T10:33:00Z">
              <w:r w:rsidRPr="002626E2" w:rsidDel="00D822D5">
                <w:rPr>
                  <w:rFonts w:hint="eastAsia"/>
                  <w:bCs/>
                  <w:rPrChange w:id="712" w:author="王蕾絜(Lei Jie Wang)" w:date="2022-03-01T10:33:00Z">
                    <w:rPr>
                      <w:rFonts w:hint="eastAsia"/>
                      <w:bCs/>
                    </w:rPr>
                  </w:rPrChange>
                </w:rPr>
                <w:delText>左轉彎未依規定</w:delText>
              </w:r>
            </w:del>
          </w:p>
        </w:tc>
        <w:tc>
          <w:tcPr>
            <w:tcW w:w="992" w:type="dxa"/>
            <w:shd w:val="clear" w:color="auto" w:fill="auto"/>
            <w:noWrap/>
            <w:hideMark/>
          </w:tcPr>
          <w:p w:rsidR="002626E2" w:rsidRPr="002626E2" w:rsidRDefault="002626E2" w:rsidP="002626E2">
            <w:pPr>
              <w:pStyle w:val="a3"/>
              <w:spacing w:before="65" w:after="65"/>
              <w:rPr>
                <w:rPrChange w:id="713" w:author="王蕾絜(Lei Jie Wang)" w:date="2022-03-01T10:33:00Z">
                  <w:rPr/>
                </w:rPrChange>
              </w:rPr>
            </w:pPr>
            <w:ins w:id="714" w:author="王蕾絜(Lei Jie Wang)" w:date="2022-03-01T10:33:00Z">
              <w:r w:rsidRPr="002626E2">
                <w:rPr>
                  <w:rFonts w:hint="eastAsia"/>
                  <w:rPrChange w:id="715" w:author="王蕾絜(Lei Jie Wang)" w:date="2022-03-01T10:33:00Z">
                    <w:rPr>
                      <w:rFonts w:hint="eastAsia"/>
                    </w:rPr>
                  </w:rPrChange>
                </w:rPr>
                <w:t xml:space="preserve">4,693 </w:t>
              </w:r>
            </w:ins>
            <w:del w:id="716" w:author="王蕾絜(Lei Jie Wang)" w:date="2022-03-01T10:33:00Z">
              <w:r w:rsidRPr="002626E2" w:rsidDel="00D822D5">
                <w:rPr>
                  <w:rFonts w:hint="eastAsia"/>
                  <w:rPrChange w:id="717" w:author="王蕾絜(Lei Jie Wang)" w:date="2022-03-01T10:33:00Z">
                    <w:rPr>
                      <w:rFonts w:hint="eastAsia"/>
                    </w:rPr>
                  </w:rPrChange>
                </w:rPr>
                <w:delText>4</w:delText>
              </w:r>
              <w:r w:rsidRPr="002626E2" w:rsidDel="00D822D5">
                <w:rPr>
                  <w:rPrChange w:id="718" w:author="王蕾絜(Lei Jie Wang)" w:date="2022-03-01T10:33:00Z">
                    <w:rPr/>
                  </w:rPrChange>
                </w:rPr>
                <w:delText>,</w:delText>
              </w:r>
              <w:r w:rsidRPr="002626E2" w:rsidDel="00D822D5">
                <w:rPr>
                  <w:rFonts w:hint="eastAsia"/>
                  <w:rPrChange w:id="719" w:author="王蕾絜(Lei Jie Wang)" w:date="2022-03-01T10:33:00Z">
                    <w:rPr>
                      <w:rFonts w:hint="eastAsia"/>
                    </w:rPr>
                  </w:rPrChange>
                </w:rPr>
                <w:delText>692</w:delText>
              </w:r>
            </w:del>
          </w:p>
        </w:tc>
        <w:tc>
          <w:tcPr>
            <w:tcW w:w="709" w:type="dxa"/>
            <w:shd w:val="clear" w:color="auto" w:fill="auto"/>
            <w:noWrap/>
            <w:hideMark/>
          </w:tcPr>
          <w:p w:rsidR="002626E2" w:rsidRPr="002626E2" w:rsidRDefault="002626E2" w:rsidP="002626E2">
            <w:pPr>
              <w:pStyle w:val="a3"/>
              <w:spacing w:before="65" w:after="65"/>
              <w:rPr>
                <w:rPrChange w:id="720" w:author="王蕾絜(Lei Jie Wang)" w:date="2022-03-01T10:33:00Z">
                  <w:rPr/>
                </w:rPrChange>
              </w:rPr>
            </w:pPr>
            <w:r w:rsidRPr="002626E2">
              <w:rPr>
                <w:rFonts w:hint="eastAsia"/>
                <w:rPrChange w:id="721" w:author="王蕾絜(Lei Jie Wang)" w:date="2022-03-01T10:33:00Z">
                  <w:rPr>
                    <w:rFonts w:hint="eastAsia"/>
                  </w:rPr>
                </w:rPrChange>
              </w:rPr>
              <w:t>6</w:t>
            </w:r>
          </w:p>
        </w:tc>
        <w:tc>
          <w:tcPr>
            <w:tcW w:w="3303" w:type="dxa"/>
            <w:shd w:val="clear" w:color="auto" w:fill="auto"/>
            <w:noWrap/>
            <w:hideMark/>
          </w:tcPr>
          <w:p w:rsidR="002626E2" w:rsidRPr="002626E2" w:rsidRDefault="002626E2" w:rsidP="002626E2">
            <w:pPr>
              <w:pStyle w:val="a3"/>
              <w:spacing w:before="65" w:after="65"/>
              <w:rPr>
                <w:bCs/>
                <w:rPrChange w:id="722" w:author="王蕾絜(Lei Jie Wang)" w:date="2022-03-01T10:33:00Z">
                  <w:rPr>
                    <w:bCs/>
                  </w:rPr>
                </w:rPrChange>
              </w:rPr>
            </w:pPr>
            <w:ins w:id="723" w:author="王蕾絜(Lei Jie Wang)" w:date="2022-03-01T10:33:00Z">
              <w:r w:rsidRPr="002626E2">
                <w:rPr>
                  <w:rFonts w:hint="eastAsia"/>
                  <w:rPrChange w:id="724" w:author="王蕾絜(Lei Jie Wang)" w:date="2022-03-01T10:33:00Z">
                    <w:rPr>
                      <w:rFonts w:hint="eastAsia"/>
                    </w:rPr>
                  </w:rPrChange>
                </w:rPr>
                <w:t>右轉彎未依規定</w:t>
              </w:r>
            </w:ins>
            <w:del w:id="725" w:author="王蕾絜(Lei Jie Wang)" w:date="2022-03-01T10:33:00Z">
              <w:r w:rsidRPr="002626E2" w:rsidDel="00584CD5">
                <w:rPr>
                  <w:rFonts w:hint="eastAsia"/>
                  <w:bCs/>
                  <w:rPrChange w:id="726" w:author="王蕾絜(Lei Jie Wang)" w:date="2022-03-01T10:33:00Z">
                    <w:rPr>
                      <w:rFonts w:hint="eastAsia"/>
                      <w:bCs/>
                    </w:rPr>
                  </w:rPrChange>
                </w:rPr>
                <w:delText>未保持行車安全距離</w:delText>
              </w:r>
            </w:del>
          </w:p>
        </w:tc>
        <w:tc>
          <w:tcPr>
            <w:tcW w:w="711" w:type="dxa"/>
            <w:shd w:val="clear" w:color="auto" w:fill="auto"/>
            <w:noWrap/>
            <w:hideMark/>
          </w:tcPr>
          <w:p w:rsidR="002626E2" w:rsidRPr="002626E2" w:rsidRDefault="002626E2" w:rsidP="002626E2">
            <w:pPr>
              <w:pStyle w:val="a3"/>
              <w:spacing w:before="65" w:after="65"/>
              <w:rPr>
                <w:rPrChange w:id="727" w:author="王蕾絜(Lei Jie Wang)" w:date="2022-03-01T10:33:00Z">
                  <w:rPr/>
                </w:rPrChange>
              </w:rPr>
            </w:pPr>
            <w:ins w:id="728" w:author="王蕾絜(Lei Jie Wang)" w:date="2022-03-01T10:33:00Z">
              <w:r w:rsidRPr="002626E2">
                <w:rPr>
                  <w:rFonts w:hint="eastAsia"/>
                  <w:rPrChange w:id="729" w:author="王蕾絜(Lei Jie Wang)" w:date="2022-03-01T10:33:00Z">
                    <w:rPr>
                      <w:rFonts w:hint="eastAsia"/>
                    </w:rPr>
                  </w:rPrChange>
                </w:rPr>
                <w:t xml:space="preserve">2,578 </w:t>
              </w:r>
            </w:ins>
            <w:del w:id="730" w:author="王蕾絜(Lei Jie Wang)" w:date="2022-03-01T10:33:00Z">
              <w:r w:rsidRPr="002626E2" w:rsidDel="00584CD5">
                <w:rPr>
                  <w:rFonts w:hint="eastAsia"/>
                  <w:rPrChange w:id="731" w:author="王蕾絜(Lei Jie Wang)" w:date="2022-03-01T10:33:00Z">
                    <w:rPr>
                      <w:rFonts w:hint="eastAsia"/>
                    </w:rPr>
                  </w:rPrChange>
                </w:rPr>
                <w:delText>2</w:delText>
              </w:r>
              <w:r w:rsidRPr="002626E2" w:rsidDel="00584CD5">
                <w:rPr>
                  <w:rPrChange w:id="732" w:author="王蕾絜(Lei Jie Wang)" w:date="2022-03-01T10:33:00Z">
                    <w:rPr/>
                  </w:rPrChange>
                </w:rPr>
                <w:delText>,</w:delText>
              </w:r>
              <w:r w:rsidRPr="002626E2" w:rsidDel="00584CD5">
                <w:rPr>
                  <w:rFonts w:hint="eastAsia"/>
                  <w:rPrChange w:id="733" w:author="王蕾絜(Lei Jie Wang)" w:date="2022-03-01T10:33:00Z">
                    <w:rPr>
                      <w:rFonts w:hint="eastAsia"/>
                    </w:rPr>
                  </w:rPrChange>
                </w:rPr>
                <w:delText>000</w:delText>
              </w:r>
            </w:del>
          </w:p>
        </w:tc>
      </w:tr>
    </w:tbl>
    <w:p w:rsidR="00F94F2F" w:rsidRPr="008F3F7E" w:rsidRDefault="00F94F2F" w:rsidP="00F94F2F">
      <w:pPr>
        <w:pStyle w:val="a4"/>
        <w:rPr>
          <w:rPrChange w:id="734" w:author="王蕾絜(Lei Jie Wang)" w:date="2022-03-01T11:13:00Z">
            <w:rPr/>
          </w:rPrChange>
        </w:rPr>
      </w:pPr>
      <w:r w:rsidRPr="008F3F7E">
        <w:rPr>
          <w:rPrChange w:id="735" w:author="王蕾絜(Lei Jie Wang)" w:date="2022-03-01T11:13:00Z">
            <w:rPr/>
          </w:rPrChange>
        </w:rPr>
        <w:t>資料來源：</w:t>
      </w:r>
      <w:ins w:id="736" w:author="王蕾絜(Lei Jie Wang)" w:date="2022-03-01T11:13:00Z">
        <w:r w:rsidR="008F3F7E" w:rsidRPr="008F3F7E">
          <w:rPr>
            <w:rFonts w:hint="eastAsia"/>
            <w:rPrChange w:id="737" w:author="王蕾絜(Lei Jie Wang)" w:date="2022-03-01T11:13:00Z">
              <w:rPr>
                <w:rFonts w:hint="eastAsia"/>
                <w:color w:val="FF0000"/>
              </w:rPr>
            </w:rPrChange>
          </w:rPr>
          <w:t>桃園市政府交通局</w:t>
        </w:r>
      </w:ins>
      <w:del w:id="738" w:author="王蕾絜(Lei Jie Wang)" w:date="2022-03-01T11:13:00Z">
        <w:r w:rsidRPr="008F3F7E" w:rsidDel="008F3F7E">
          <w:rPr>
            <w:rFonts w:hint="eastAsia"/>
            <w:rPrChange w:id="739" w:author="王蕾絜(Lei Jie Wang)" w:date="2022-03-01T11:13:00Z">
              <w:rPr>
                <w:rFonts w:hint="eastAsia"/>
              </w:rPr>
            </w:rPrChange>
          </w:rPr>
          <w:delText>政府資料開放平台</w:delText>
        </w:r>
      </w:del>
      <w:r w:rsidRPr="008F3F7E">
        <w:rPr>
          <w:rPrChange w:id="740" w:author="王蕾絜(Lei Jie Wang)" w:date="2022-03-01T11:13:00Z">
            <w:rPr/>
          </w:rPrChange>
        </w:rPr>
        <w:t>、本計畫彙整。</w:t>
      </w:r>
    </w:p>
    <w:p w:rsidR="00F94F2F" w:rsidRPr="00D8282D" w:rsidRDefault="00F94F2F" w:rsidP="00F94F2F">
      <w:pPr>
        <w:pStyle w:val="aff4"/>
        <w:ind w:firstLine="521"/>
        <w:rPr>
          <w:rPrChange w:id="741" w:author="王蕾絜(Lei Jie Wang)" w:date="2022-03-01T10:47:00Z">
            <w:rPr/>
          </w:rPrChange>
        </w:rPr>
      </w:pPr>
      <w:r w:rsidRPr="00D8282D">
        <w:rPr>
          <w:rFonts w:hint="eastAsia"/>
          <w:rPrChange w:id="742" w:author="王蕾絜(Lei Jie Wang)" w:date="2022-03-01T10:47:00Z">
            <w:rPr>
              <w:rFonts w:hint="eastAsia"/>
            </w:rPr>
          </w:rPrChange>
        </w:rPr>
        <w:t>(五) 肇事趨勢分析-涉入事故年齡</w:t>
      </w:r>
    </w:p>
    <w:p w:rsidR="00F94F2F" w:rsidRPr="00D8282D" w:rsidRDefault="00F94F2F" w:rsidP="00F94F2F">
      <w:pPr>
        <w:pStyle w:val="ae"/>
        <w:ind w:firstLine="480"/>
        <w:rPr>
          <w:rPrChange w:id="743" w:author="王蕾絜(Lei Jie Wang)" w:date="2022-03-01T10:47:00Z">
            <w:rPr/>
          </w:rPrChange>
        </w:rPr>
      </w:pPr>
      <w:r w:rsidRPr="00D8282D">
        <w:rPr>
          <w:rFonts w:hint="eastAsia"/>
          <w:rPrChange w:id="744" w:author="王蕾絜(Lei Jie Wang)" w:date="2022-03-01T10:47:00Z">
            <w:rPr>
              <w:rFonts w:hint="eastAsia"/>
            </w:rPr>
          </w:rPrChange>
        </w:rPr>
        <w:t>總肇事件數以</w:t>
      </w:r>
      <w:ins w:id="745" w:author="王蕾絜(Lei Jie Wang)" w:date="2022-03-01T10:44:00Z">
        <w:r w:rsidR="001909EE" w:rsidRPr="00D8282D">
          <w:rPr>
            <w:rFonts w:hint="eastAsia"/>
            <w:rPrChange w:id="746" w:author="王蕾絜(Lei Jie Wang)" w:date="2022-03-01T10:47:00Z">
              <w:rPr>
                <w:rFonts w:hint="eastAsia"/>
                <w:color w:val="FF0000"/>
              </w:rPr>
            </w:rPrChange>
          </w:rPr>
          <w:t>24</w:t>
        </w:r>
      </w:ins>
      <w:del w:id="747" w:author="王蕾絜(Lei Jie Wang)" w:date="2022-03-01T10:44:00Z">
        <w:r w:rsidRPr="00D8282D" w:rsidDel="001909EE">
          <w:rPr>
            <w:rFonts w:hint="eastAsia"/>
            <w:rPrChange w:id="748" w:author="王蕾絜(Lei Jie Wang)" w:date="2022-03-01T10:47:00Z">
              <w:rPr>
                <w:rFonts w:hint="eastAsia"/>
              </w:rPr>
            </w:rPrChange>
          </w:rPr>
          <w:delText>18</w:delText>
        </w:r>
      </w:del>
      <w:r w:rsidRPr="00D8282D">
        <w:rPr>
          <w:rFonts w:hint="eastAsia"/>
          <w:rPrChange w:id="749" w:author="王蕾絜(Lei Jie Wang)" w:date="2022-03-01T10:47:00Z">
            <w:rPr>
              <w:rFonts w:hint="eastAsia"/>
            </w:rPr>
          </w:rPrChange>
        </w:rPr>
        <w:t>歲為最高，且年輕人族群</w:t>
      </w:r>
      <w:r w:rsidRPr="00D8282D">
        <w:rPr>
          <w:rFonts w:hint="eastAsia"/>
          <w:rPrChange w:id="750" w:author="王蕾絜(Lei Jie Wang)" w:date="2022-03-01T10:47:00Z">
            <w:rPr>
              <w:rFonts w:hint="eastAsia"/>
            </w:rPr>
          </w:rPrChange>
        </w:rPr>
        <w:t>(18-24</w:t>
      </w:r>
      <w:r w:rsidRPr="00D8282D">
        <w:rPr>
          <w:rFonts w:hint="eastAsia"/>
          <w:rPrChange w:id="751" w:author="王蕾絜(Lei Jie Wang)" w:date="2022-03-01T10:47:00Z">
            <w:rPr>
              <w:rFonts w:hint="eastAsia"/>
            </w:rPr>
          </w:rPrChange>
        </w:rPr>
        <w:t>歲</w:t>
      </w:r>
      <w:r w:rsidRPr="00D8282D">
        <w:rPr>
          <w:rFonts w:hint="eastAsia"/>
          <w:rPrChange w:id="752" w:author="王蕾絜(Lei Jie Wang)" w:date="2022-03-01T10:47:00Z">
            <w:rPr>
              <w:rFonts w:hint="eastAsia"/>
            </w:rPr>
          </w:rPrChange>
        </w:rPr>
        <w:t>)</w:t>
      </w:r>
      <w:proofErr w:type="gramStart"/>
      <w:r w:rsidRPr="00D8282D">
        <w:rPr>
          <w:rFonts w:hint="eastAsia"/>
          <w:rPrChange w:id="753" w:author="王蕾絜(Lei Jie Wang)" w:date="2022-03-01T10:47:00Z">
            <w:rPr>
              <w:rFonts w:hint="eastAsia"/>
            </w:rPr>
          </w:rPrChange>
        </w:rPr>
        <w:t>佔</w:t>
      </w:r>
      <w:proofErr w:type="gramEnd"/>
      <w:r w:rsidRPr="00D8282D">
        <w:rPr>
          <w:rFonts w:hint="eastAsia"/>
          <w:rPrChange w:id="754" w:author="王蕾絜(Lei Jie Wang)" w:date="2022-03-01T10:47:00Z">
            <w:rPr>
              <w:rFonts w:hint="eastAsia"/>
            </w:rPr>
          </w:rPrChange>
        </w:rPr>
        <w:t>整體約</w:t>
      </w:r>
      <w:del w:id="755" w:author="王蕾絜(Lei Jie Wang)" w:date="2022-03-01T10:44:00Z">
        <w:r w:rsidRPr="00D8282D" w:rsidDel="001909EE">
          <w:rPr>
            <w:rFonts w:hint="eastAsia"/>
            <w:rPrChange w:id="756" w:author="王蕾絜(Lei Jie Wang)" w:date="2022-03-01T10:47:00Z">
              <w:rPr>
                <w:rFonts w:hint="eastAsia"/>
              </w:rPr>
            </w:rPrChange>
          </w:rPr>
          <w:delText>21</w:delText>
        </w:r>
      </w:del>
      <w:ins w:id="757" w:author="王蕾絜(Lei Jie Wang)" w:date="2022-03-01T10:44:00Z">
        <w:r w:rsidR="001909EE" w:rsidRPr="00D8282D">
          <w:rPr>
            <w:rFonts w:hint="eastAsia"/>
            <w:rPrChange w:id="758" w:author="王蕾絜(Lei Jie Wang)" w:date="2022-03-01T10:47:00Z">
              <w:rPr>
                <w:rFonts w:hint="eastAsia"/>
                <w:color w:val="FF0000"/>
              </w:rPr>
            </w:rPrChange>
          </w:rPr>
          <w:t>16.2</w:t>
        </w:r>
      </w:ins>
      <w:r w:rsidRPr="00D8282D">
        <w:rPr>
          <w:rFonts w:hint="eastAsia"/>
          <w:rPrChange w:id="759" w:author="王蕾絜(Lei Jie Wang)" w:date="2022-03-01T10:47:00Z">
            <w:rPr>
              <w:rFonts w:hint="eastAsia"/>
            </w:rPr>
          </w:rPrChange>
        </w:rPr>
        <w:t>%</w:t>
      </w:r>
      <w:r w:rsidRPr="00D8282D">
        <w:rPr>
          <w:rFonts w:hint="eastAsia"/>
          <w:rPrChange w:id="760" w:author="王蕾絜(Lei Jie Wang)" w:date="2022-03-01T10:47:00Z">
            <w:rPr>
              <w:rFonts w:hint="eastAsia"/>
            </w:rPr>
          </w:rPrChange>
        </w:rPr>
        <w:t>，成年人</w:t>
      </w:r>
      <w:r w:rsidRPr="00D8282D">
        <w:rPr>
          <w:rFonts w:hint="eastAsia"/>
          <w:rPrChange w:id="761" w:author="王蕾絜(Lei Jie Wang)" w:date="2022-03-01T10:47:00Z">
            <w:rPr>
              <w:rFonts w:hint="eastAsia"/>
            </w:rPr>
          </w:rPrChange>
        </w:rPr>
        <w:t>(25-64</w:t>
      </w:r>
      <w:r w:rsidRPr="00D8282D">
        <w:rPr>
          <w:rFonts w:hint="eastAsia"/>
          <w:rPrChange w:id="762" w:author="王蕾絜(Lei Jie Wang)" w:date="2022-03-01T10:47:00Z">
            <w:rPr>
              <w:rFonts w:hint="eastAsia"/>
            </w:rPr>
          </w:rPrChange>
        </w:rPr>
        <w:t>歲</w:t>
      </w:r>
      <w:r w:rsidRPr="00D8282D">
        <w:rPr>
          <w:rFonts w:hint="eastAsia"/>
          <w:rPrChange w:id="763" w:author="王蕾絜(Lei Jie Wang)" w:date="2022-03-01T10:47:00Z">
            <w:rPr>
              <w:rFonts w:hint="eastAsia"/>
            </w:rPr>
          </w:rPrChange>
        </w:rPr>
        <w:t>)</w:t>
      </w:r>
      <w:proofErr w:type="gramStart"/>
      <w:r w:rsidRPr="00D8282D">
        <w:rPr>
          <w:rFonts w:hint="eastAsia"/>
          <w:rPrChange w:id="764" w:author="王蕾絜(Lei Jie Wang)" w:date="2022-03-01T10:47:00Z">
            <w:rPr>
              <w:rFonts w:hint="eastAsia"/>
            </w:rPr>
          </w:rPrChange>
        </w:rPr>
        <w:t>佔</w:t>
      </w:r>
      <w:proofErr w:type="gramEnd"/>
      <w:r w:rsidRPr="00D8282D">
        <w:rPr>
          <w:rFonts w:hint="eastAsia"/>
          <w:rPrChange w:id="765" w:author="王蕾絜(Lei Jie Wang)" w:date="2022-03-01T10:47:00Z">
            <w:rPr>
              <w:rFonts w:hint="eastAsia"/>
            </w:rPr>
          </w:rPrChange>
        </w:rPr>
        <w:t>整體約</w:t>
      </w:r>
      <w:del w:id="766" w:author="王蕾絜(Lei Jie Wang)" w:date="2022-03-01T10:44:00Z">
        <w:r w:rsidRPr="00D8282D" w:rsidDel="001909EE">
          <w:rPr>
            <w:rFonts w:hint="eastAsia"/>
            <w:rPrChange w:id="767" w:author="王蕾絜(Lei Jie Wang)" w:date="2022-03-01T10:47:00Z">
              <w:rPr>
                <w:rFonts w:hint="eastAsia"/>
              </w:rPr>
            </w:rPrChange>
          </w:rPr>
          <w:delText>66.6</w:delText>
        </w:r>
      </w:del>
      <w:ins w:id="768" w:author="王蕾絜(Lei Jie Wang)" w:date="2022-03-01T10:44:00Z">
        <w:r w:rsidR="001909EE" w:rsidRPr="00D8282D">
          <w:rPr>
            <w:rFonts w:hint="eastAsia"/>
            <w:rPrChange w:id="769" w:author="王蕾絜(Lei Jie Wang)" w:date="2022-03-01T10:47:00Z">
              <w:rPr>
                <w:rFonts w:hint="eastAsia"/>
                <w:color w:val="FF0000"/>
              </w:rPr>
            </w:rPrChange>
          </w:rPr>
          <w:t>74.1</w:t>
        </w:r>
      </w:ins>
      <w:r w:rsidRPr="00D8282D">
        <w:rPr>
          <w:rFonts w:hint="eastAsia"/>
          <w:rPrChange w:id="770" w:author="王蕾絜(Lei Jie Wang)" w:date="2022-03-01T10:47:00Z">
            <w:rPr>
              <w:rFonts w:hint="eastAsia"/>
            </w:rPr>
          </w:rPrChange>
        </w:rPr>
        <w:t>%</w:t>
      </w:r>
      <w:r w:rsidRPr="00D8282D">
        <w:rPr>
          <w:rFonts w:hint="eastAsia"/>
          <w:rPrChange w:id="771" w:author="王蕾絜(Lei Jie Wang)" w:date="2022-03-01T10:47:00Z">
            <w:rPr>
              <w:rFonts w:hint="eastAsia"/>
            </w:rPr>
          </w:rPrChange>
        </w:rPr>
        <w:t>，高齡者</w:t>
      </w:r>
      <w:r w:rsidRPr="00D8282D">
        <w:rPr>
          <w:rFonts w:hint="eastAsia"/>
          <w:rPrChange w:id="772" w:author="王蕾絜(Lei Jie Wang)" w:date="2022-03-01T10:47:00Z">
            <w:rPr>
              <w:rFonts w:hint="eastAsia"/>
            </w:rPr>
          </w:rPrChange>
        </w:rPr>
        <w:t>(65</w:t>
      </w:r>
      <w:r w:rsidRPr="00D8282D">
        <w:rPr>
          <w:rFonts w:hint="eastAsia"/>
          <w:rPrChange w:id="773" w:author="王蕾絜(Lei Jie Wang)" w:date="2022-03-01T10:47:00Z">
            <w:rPr>
              <w:rFonts w:hint="eastAsia"/>
            </w:rPr>
          </w:rPrChange>
        </w:rPr>
        <w:t>歲以上</w:t>
      </w:r>
      <w:r w:rsidRPr="00D8282D">
        <w:rPr>
          <w:rFonts w:hint="eastAsia"/>
          <w:rPrChange w:id="774" w:author="王蕾絜(Lei Jie Wang)" w:date="2022-03-01T10:47:00Z">
            <w:rPr>
              <w:rFonts w:hint="eastAsia"/>
            </w:rPr>
          </w:rPrChange>
        </w:rPr>
        <w:t>)</w:t>
      </w:r>
      <w:r w:rsidRPr="00D8282D">
        <w:rPr>
          <w:rFonts w:hint="eastAsia"/>
          <w:rPrChange w:id="775" w:author="王蕾絜(Lei Jie Wang)" w:date="2022-03-01T10:47:00Z">
            <w:rPr>
              <w:rFonts w:hint="eastAsia"/>
            </w:rPr>
          </w:rPrChange>
        </w:rPr>
        <w:t>則</w:t>
      </w:r>
      <w:proofErr w:type="gramStart"/>
      <w:r w:rsidRPr="00D8282D">
        <w:rPr>
          <w:rFonts w:hint="eastAsia"/>
          <w:rPrChange w:id="776" w:author="王蕾絜(Lei Jie Wang)" w:date="2022-03-01T10:47:00Z">
            <w:rPr>
              <w:rFonts w:hint="eastAsia"/>
            </w:rPr>
          </w:rPrChange>
        </w:rPr>
        <w:t>佔</w:t>
      </w:r>
      <w:proofErr w:type="gramEnd"/>
      <w:del w:id="777" w:author="王蕾絜(Lei Jie Wang)" w:date="2022-03-01T10:44:00Z">
        <w:r w:rsidRPr="00D8282D" w:rsidDel="001909EE">
          <w:rPr>
            <w:rFonts w:hint="eastAsia"/>
            <w:rPrChange w:id="778" w:author="王蕾絜(Lei Jie Wang)" w:date="2022-03-01T10:47:00Z">
              <w:rPr>
                <w:rFonts w:hint="eastAsia"/>
              </w:rPr>
            </w:rPrChange>
          </w:rPr>
          <w:delText>8.2</w:delText>
        </w:r>
      </w:del>
      <w:ins w:id="779" w:author="王蕾絜(Lei Jie Wang)" w:date="2022-03-01T10:44:00Z">
        <w:r w:rsidR="001909EE" w:rsidRPr="00D8282D">
          <w:rPr>
            <w:rFonts w:hint="eastAsia"/>
            <w:rPrChange w:id="780" w:author="王蕾絜(Lei Jie Wang)" w:date="2022-03-01T10:47:00Z">
              <w:rPr>
                <w:rFonts w:hint="eastAsia"/>
                <w:color w:val="FF0000"/>
              </w:rPr>
            </w:rPrChange>
          </w:rPr>
          <w:t>7.5</w:t>
        </w:r>
      </w:ins>
      <w:r w:rsidRPr="00D8282D">
        <w:rPr>
          <w:rPrChange w:id="781" w:author="王蕾絜(Lei Jie Wang)" w:date="2022-03-01T10:47:00Z">
            <w:rPr/>
          </w:rPrChange>
        </w:rPr>
        <w:t>%</w:t>
      </w:r>
      <w:del w:id="782" w:author="王蕾絜(Lei Jie Wang)" w:date="2022-03-01T10:45:00Z">
        <w:r w:rsidRPr="00D8282D" w:rsidDel="001909EE">
          <w:rPr>
            <w:rFonts w:hint="eastAsia"/>
            <w:rPrChange w:id="783" w:author="王蕾絜(Lei Jie Wang)" w:date="2022-03-01T10:47:00Z">
              <w:rPr>
                <w:rFonts w:hint="eastAsia"/>
              </w:rPr>
            </w:rPrChange>
          </w:rPr>
          <w:delText>，增加比例則以高齡者最高</w:delText>
        </w:r>
      </w:del>
      <w:r w:rsidRPr="00D8282D">
        <w:rPr>
          <w:rFonts w:hint="eastAsia"/>
          <w:rPrChange w:id="784" w:author="王蕾絜(Lei Jie Wang)" w:date="2022-03-01T10:47:00Z">
            <w:rPr>
              <w:rFonts w:hint="eastAsia"/>
            </w:rPr>
          </w:rPrChange>
        </w:rPr>
        <w:t>，如圖</w:t>
      </w:r>
      <w:r w:rsidRPr="00D8282D">
        <w:rPr>
          <w:rFonts w:hint="eastAsia"/>
          <w:rPrChange w:id="785" w:author="王蕾絜(Lei Jie Wang)" w:date="2022-03-01T10:47:00Z">
            <w:rPr>
              <w:rFonts w:hint="eastAsia"/>
            </w:rPr>
          </w:rPrChange>
        </w:rPr>
        <w:t>2.3-2</w:t>
      </w:r>
      <w:r w:rsidRPr="00D8282D">
        <w:rPr>
          <w:rFonts w:hint="eastAsia"/>
          <w:rPrChange w:id="786" w:author="王蕾絜(Lei Jie Wang)" w:date="2022-03-01T10:47:00Z">
            <w:rPr>
              <w:rFonts w:hint="eastAsia"/>
            </w:rPr>
          </w:rPrChange>
        </w:rPr>
        <w:t>。</w:t>
      </w:r>
    </w:p>
    <w:p w:rsidR="00F94F2F" w:rsidRPr="000808ED" w:rsidRDefault="00F94F2F" w:rsidP="00F94F2F">
      <w:pPr>
        <w:jc w:val="center"/>
        <w:rPr>
          <w:color w:val="FF0000"/>
          <w:rPrChange w:id="787" w:author="王蕾絜(Lei Jie Wang)" w:date="2022-03-01T10:24:00Z">
            <w:rPr/>
          </w:rPrChange>
        </w:rPr>
      </w:pPr>
      <w:del w:id="788" w:author="王蕾絜(Lei Jie Wang)" w:date="2022-03-01T10:43:00Z">
        <w:r w:rsidRPr="000808ED" w:rsidDel="001909EE">
          <w:rPr>
            <w:noProof/>
            <w:color w:val="FF0000"/>
            <w:rPrChange w:id="789" w:author="王蕾絜(Lei Jie Wang)" w:date="2022-03-01T10:24:00Z">
              <w:rPr>
                <w:noProof/>
              </w:rPr>
            </w:rPrChange>
          </w:rPr>
          <w:lastRenderedPageBreak/>
          <w:drawing>
            <wp:inline distT="0" distB="0" distL="0" distR="0" wp14:anchorId="699757D7" wp14:editId="6E11D494">
              <wp:extent cx="2913201" cy="1814400"/>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3201" cy="1814400"/>
                      </a:xfrm>
                      <a:prstGeom prst="rect">
                        <a:avLst/>
                      </a:prstGeom>
                      <a:noFill/>
                    </pic:spPr>
                  </pic:pic>
                </a:graphicData>
              </a:graphic>
            </wp:inline>
          </w:drawing>
        </w:r>
      </w:del>
      <w:ins w:id="790" w:author="王蕾絜(Lei Jie Wang)" w:date="2022-03-01T10:43:00Z">
        <w:r w:rsidR="001909EE">
          <w:rPr>
            <w:noProof/>
            <w:color w:val="FF0000"/>
          </w:rPr>
          <w:drawing>
            <wp:inline distT="0" distB="0" distL="0" distR="0">
              <wp:extent cx="5277555" cy="2245360"/>
              <wp:effectExtent l="0" t="0" r="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7555" cy="2245360"/>
                      </a:xfrm>
                      <a:prstGeom prst="rect">
                        <a:avLst/>
                      </a:prstGeom>
                    </pic:spPr>
                  </pic:pic>
                </a:graphicData>
              </a:graphic>
            </wp:inline>
          </w:drawing>
        </w:r>
      </w:ins>
    </w:p>
    <w:p w:rsidR="00F94F2F" w:rsidRPr="008F3F7E" w:rsidRDefault="00F94F2F" w:rsidP="00F94F2F">
      <w:pPr>
        <w:pStyle w:val="a4"/>
        <w:rPr>
          <w:rPrChange w:id="791" w:author="王蕾絜(Lei Jie Wang)" w:date="2022-03-01T11:13:00Z">
            <w:rPr/>
          </w:rPrChange>
        </w:rPr>
      </w:pPr>
      <w:r w:rsidRPr="008F3F7E">
        <w:rPr>
          <w:rPrChange w:id="792" w:author="王蕾絜(Lei Jie Wang)" w:date="2022-03-01T11:13:00Z">
            <w:rPr/>
          </w:rPrChange>
        </w:rPr>
        <w:t>資料來源：</w:t>
      </w:r>
      <w:ins w:id="793" w:author="王蕾絜(Lei Jie Wang)" w:date="2022-03-01T11:13:00Z">
        <w:r w:rsidR="008F3F7E" w:rsidRPr="008F3F7E">
          <w:rPr>
            <w:rFonts w:hint="eastAsia"/>
            <w:rPrChange w:id="794" w:author="王蕾絜(Lei Jie Wang)" w:date="2022-03-01T11:13:00Z">
              <w:rPr>
                <w:rFonts w:hint="eastAsia"/>
                <w:color w:val="FF0000"/>
              </w:rPr>
            </w:rPrChange>
          </w:rPr>
          <w:t>桃園市政府交通局</w:t>
        </w:r>
      </w:ins>
      <w:del w:id="795" w:author="王蕾絜(Lei Jie Wang)" w:date="2022-03-01T11:13:00Z">
        <w:r w:rsidRPr="008F3F7E" w:rsidDel="008F3F7E">
          <w:rPr>
            <w:rFonts w:hint="eastAsia"/>
            <w:rPrChange w:id="796" w:author="王蕾絜(Lei Jie Wang)" w:date="2022-03-01T11:13:00Z">
              <w:rPr>
                <w:rFonts w:hint="eastAsia"/>
              </w:rPr>
            </w:rPrChange>
          </w:rPr>
          <w:delText>政府資料開放平台</w:delText>
        </w:r>
      </w:del>
      <w:r w:rsidRPr="008F3F7E">
        <w:rPr>
          <w:rPrChange w:id="797" w:author="王蕾絜(Lei Jie Wang)" w:date="2022-03-01T11:13:00Z">
            <w:rPr/>
          </w:rPrChange>
        </w:rPr>
        <w:t>、本計畫彙整。</w:t>
      </w:r>
    </w:p>
    <w:p w:rsidR="00F94F2F" w:rsidRPr="00D8282D" w:rsidRDefault="00F94F2F" w:rsidP="00F94F2F">
      <w:pPr>
        <w:pStyle w:val="ac"/>
        <w:spacing w:before="163"/>
        <w:rPr>
          <w:rPrChange w:id="798" w:author="王蕾絜(Lei Jie Wang)" w:date="2022-03-01T10:47:00Z">
            <w:rPr/>
          </w:rPrChange>
        </w:rPr>
      </w:pPr>
      <w:bookmarkStart w:id="799" w:name="_Toc91594126"/>
      <w:r w:rsidRPr="00D8282D">
        <w:rPr>
          <w:rPrChange w:id="800" w:author="王蕾絜(Lei Jie Wang)" w:date="2022-03-01T10:47:00Z">
            <w:rPr/>
          </w:rPrChange>
        </w:rPr>
        <w:t>圖</w:t>
      </w:r>
      <w:r w:rsidRPr="00D8282D">
        <w:rPr>
          <w:rPrChange w:id="801" w:author="王蕾絜(Lei Jie Wang)" w:date="2022-03-01T10:47:00Z">
            <w:rPr/>
          </w:rPrChange>
        </w:rPr>
        <w:t>2.</w:t>
      </w:r>
      <w:r w:rsidRPr="00D8282D">
        <w:rPr>
          <w:rFonts w:hint="eastAsia"/>
          <w:rPrChange w:id="802" w:author="王蕾絜(Lei Jie Wang)" w:date="2022-03-01T10:47:00Z">
            <w:rPr>
              <w:rFonts w:hint="eastAsia"/>
            </w:rPr>
          </w:rPrChange>
        </w:rPr>
        <w:t>3</w:t>
      </w:r>
      <w:r w:rsidRPr="00D8282D">
        <w:rPr>
          <w:rPrChange w:id="803" w:author="王蕾絜(Lei Jie Wang)" w:date="2022-03-01T10:47:00Z">
            <w:rPr/>
          </w:rPrChange>
        </w:rPr>
        <w:t>-</w:t>
      </w:r>
      <w:r w:rsidRPr="00D8282D">
        <w:rPr>
          <w:rFonts w:hint="eastAsia"/>
          <w:rPrChange w:id="804" w:author="王蕾絜(Lei Jie Wang)" w:date="2022-03-01T10:47:00Z">
            <w:rPr>
              <w:rFonts w:hint="eastAsia"/>
            </w:rPr>
          </w:rPrChange>
        </w:rPr>
        <w:t>2</w:t>
      </w:r>
      <w:r w:rsidRPr="00D8282D">
        <w:rPr>
          <w:rPrChange w:id="805" w:author="王蕾絜(Lei Jie Wang)" w:date="2022-03-01T10:47:00Z">
            <w:rPr/>
          </w:rPrChange>
        </w:rPr>
        <w:t xml:space="preserve"> </w:t>
      </w:r>
      <w:r w:rsidRPr="00D8282D">
        <w:rPr>
          <w:rPrChange w:id="806" w:author="王蕾絜(Lei Jie Wang)" w:date="2022-03-01T10:47:00Z">
            <w:rPr/>
          </w:rPrChange>
        </w:rPr>
        <w:t>桃園</w:t>
      </w:r>
      <w:r w:rsidRPr="00D8282D">
        <w:rPr>
          <w:rFonts w:hint="eastAsia"/>
          <w:rPrChange w:id="807" w:author="王蕾絜(Lei Jie Wang)" w:date="2022-03-01T10:47:00Z">
            <w:rPr>
              <w:rFonts w:hint="eastAsia"/>
            </w:rPr>
          </w:rPrChange>
        </w:rPr>
        <w:t>市肇事年齡分布統計</w:t>
      </w:r>
      <w:bookmarkEnd w:id="799"/>
    </w:p>
    <w:p w:rsidR="00051182" w:rsidRPr="000808ED" w:rsidRDefault="00051182" w:rsidP="00F94F2F">
      <w:pPr>
        <w:pStyle w:val="aff4"/>
        <w:ind w:firstLine="521"/>
        <w:rPr>
          <w:color w:val="FF0000"/>
          <w:rPrChange w:id="808" w:author="王蕾絜(Lei Jie Wang)" w:date="2022-03-01T10:24:00Z">
            <w:rPr/>
          </w:rPrChange>
        </w:rPr>
      </w:pPr>
      <w:r w:rsidRPr="000808ED">
        <w:rPr>
          <w:color w:val="FF0000"/>
          <w:rPrChange w:id="809" w:author="王蕾絜(Lei Jie Wang)" w:date="2022-03-01T10:24:00Z">
            <w:rPr/>
          </w:rPrChange>
        </w:rPr>
        <w:br w:type="page"/>
      </w:r>
      <w:bookmarkStart w:id="810" w:name="_GoBack"/>
      <w:bookmarkEnd w:id="810"/>
    </w:p>
    <w:p w:rsidR="00F94F2F" w:rsidRPr="008D09F5" w:rsidRDefault="00F94F2F" w:rsidP="00F94F2F">
      <w:pPr>
        <w:pStyle w:val="aff4"/>
        <w:ind w:firstLine="521"/>
        <w:rPr>
          <w:rPrChange w:id="811" w:author="王蕾絜(Lei Jie Wang)" w:date="2022-03-01T10:48:00Z">
            <w:rPr/>
          </w:rPrChange>
        </w:rPr>
      </w:pPr>
      <w:r w:rsidRPr="008D09F5">
        <w:rPr>
          <w:rFonts w:hint="eastAsia"/>
          <w:rPrChange w:id="812" w:author="王蕾絜(Lei Jie Wang)" w:date="2022-03-01T10:48:00Z">
            <w:rPr>
              <w:rFonts w:hint="eastAsia"/>
            </w:rPr>
          </w:rPrChange>
        </w:rPr>
        <w:lastRenderedPageBreak/>
        <w:t>(六) 肇事趨勢分析-桃園市分區</w:t>
      </w:r>
    </w:p>
    <w:p w:rsidR="00F94F2F" w:rsidRPr="008D09F5" w:rsidRDefault="00F94F2F" w:rsidP="00F94F2F">
      <w:pPr>
        <w:pStyle w:val="ae"/>
        <w:ind w:firstLine="480"/>
        <w:rPr>
          <w:rPrChange w:id="813" w:author="王蕾絜(Lei Jie Wang)" w:date="2022-03-01T10:48:00Z">
            <w:rPr/>
          </w:rPrChange>
        </w:rPr>
      </w:pPr>
      <w:r w:rsidRPr="008D09F5">
        <w:rPr>
          <w:rPrChange w:id="814" w:author="王蕾絜(Lei Jie Wang)" w:date="2022-03-01T10:48:00Z">
            <w:rPr/>
          </w:rPrChange>
        </w:rPr>
        <w:t>比較各鄉鎮市肇事發生</w:t>
      </w:r>
      <w:r w:rsidRPr="008D09F5">
        <w:rPr>
          <w:rPrChange w:id="815" w:author="王蕾絜(Lei Jie Wang)" w:date="2022-03-01T10:48:00Z">
            <w:rPr/>
          </w:rPrChange>
        </w:rPr>
        <w:t>(</w:t>
      </w:r>
      <w:r w:rsidRPr="008D09F5">
        <w:rPr>
          <w:rPrChange w:id="816" w:author="王蕾絜(Lei Jie Wang)" w:date="2022-03-01T10:48:00Z">
            <w:rPr/>
          </w:rPrChange>
        </w:rPr>
        <w:t>包括</w:t>
      </w:r>
      <w:r w:rsidRPr="008D09F5">
        <w:rPr>
          <w:rPrChange w:id="817" w:author="王蕾絜(Lei Jie Wang)" w:date="2022-03-01T10:48:00Z">
            <w:rPr/>
          </w:rPrChange>
        </w:rPr>
        <w:t>A1</w:t>
      </w:r>
      <w:r w:rsidRPr="008D09F5">
        <w:rPr>
          <w:rPrChange w:id="818" w:author="王蕾絜(Lei Jie Wang)" w:date="2022-03-01T10:48:00Z">
            <w:rPr/>
          </w:rPrChange>
        </w:rPr>
        <w:t>、</w:t>
      </w:r>
      <w:r w:rsidRPr="008D09F5">
        <w:rPr>
          <w:rPrChange w:id="819" w:author="王蕾絜(Lei Jie Wang)" w:date="2022-03-01T10:48:00Z">
            <w:rPr/>
          </w:rPrChange>
        </w:rPr>
        <w:t>A2)</w:t>
      </w:r>
      <w:r w:rsidRPr="008D09F5">
        <w:rPr>
          <w:rPrChange w:id="820" w:author="王蕾絜(Lei Jie Wang)" w:date="2022-03-01T10:48:00Z">
            <w:rPr/>
          </w:rPrChange>
        </w:rPr>
        <w:t>總件數，以中壢區最多，其次為桃園</w:t>
      </w:r>
      <w:r w:rsidRPr="008D09F5">
        <w:rPr>
          <w:rFonts w:hint="eastAsia"/>
          <w:rPrChange w:id="821" w:author="王蕾絜(Lei Jie Wang)" w:date="2022-03-01T10:48:00Z">
            <w:rPr>
              <w:rFonts w:hint="eastAsia"/>
            </w:rPr>
          </w:rPrChange>
        </w:rPr>
        <w:t>區，</w:t>
      </w:r>
      <w:r w:rsidRPr="008D09F5">
        <w:rPr>
          <w:rPrChange w:id="822" w:author="王蕾絜(Lei Jie Wang)" w:date="2022-03-01T10:48:00Z">
            <w:rPr/>
          </w:rPrChange>
        </w:rPr>
        <w:t>第三為</w:t>
      </w:r>
      <w:r w:rsidRPr="008D09F5">
        <w:rPr>
          <w:rFonts w:hint="eastAsia"/>
          <w:rPrChange w:id="823" w:author="王蕾絜(Lei Jie Wang)" w:date="2022-03-01T10:48:00Z">
            <w:rPr>
              <w:rFonts w:hint="eastAsia"/>
            </w:rPr>
          </w:rPrChange>
        </w:rPr>
        <w:t>平鎮區，</w:t>
      </w:r>
      <w:r w:rsidRPr="008D09F5">
        <w:rPr>
          <w:rPrChange w:id="824" w:author="王蕾絜(Lei Jie Wang)" w:date="2022-03-01T10:48:00Z">
            <w:rPr/>
          </w:rPrChange>
        </w:rPr>
        <w:t>如圖</w:t>
      </w:r>
      <w:r w:rsidRPr="008D09F5">
        <w:rPr>
          <w:rPrChange w:id="825" w:author="王蕾絜(Lei Jie Wang)" w:date="2022-03-01T10:48:00Z">
            <w:rPr/>
          </w:rPrChange>
        </w:rPr>
        <w:t>2.</w:t>
      </w:r>
      <w:r w:rsidRPr="008D09F5">
        <w:rPr>
          <w:rFonts w:hint="eastAsia"/>
          <w:rPrChange w:id="826" w:author="王蕾絜(Lei Jie Wang)" w:date="2022-03-01T10:48:00Z">
            <w:rPr>
              <w:rFonts w:hint="eastAsia"/>
            </w:rPr>
          </w:rPrChange>
        </w:rPr>
        <w:t>3</w:t>
      </w:r>
      <w:r w:rsidRPr="008D09F5">
        <w:rPr>
          <w:rPrChange w:id="827" w:author="王蕾絜(Lei Jie Wang)" w:date="2022-03-01T10:48:00Z">
            <w:rPr/>
          </w:rPrChange>
        </w:rPr>
        <w:t>-</w:t>
      </w:r>
      <w:r w:rsidRPr="008D09F5">
        <w:rPr>
          <w:rFonts w:hint="eastAsia"/>
          <w:rPrChange w:id="828" w:author="王蕾絜(Lei Jie Wang)" w:date="2022-03-01T10:48:00Z">
            <w:rPr>
              <w:rFonts w:hint="eastAsia"/>
            </w:rPr>
          </w:rPrChange>
        </w:rPr>
        <w:t>3</w:t>
      </w:r>
      <w:r w:rsidRPr="008D09F5">
        <w:rPr>
          <w:rPrChange w:id="829" w:author="王蕾絜(Lei Jie Wang)" w:date="2022-03-01T10:48:00Z">
            <w:rPr/>
          </w:rPrChange>
        </w:rPr>
        <w:t>所示。</w:t>
      </w:r>
    </w:p>
    <w:p w:rsidR="00F94F2F" w:rsidRPr="000808ED" w:rsidRDefault="00F94F2F" w:rsidP="00F94F2F">
      <w:pPr>
        <w:jc w:val="center"/>
        <w:rPr>
          <w:color w:val="FF0000"/>
          <w:rPrChange w:id="830" w:author="王蕾絜(Lei Jie Wang)" w:date="2022-03-01T10:24:00Z">
            <w:rPr/>
          </w:rPrChange>
        </w:rPr>
      </w:pPr>
      <w:del w:id="831" w:author="王蕾絜(Lei Jie Wang)" w:date="2022-03-01T10:47:00Z">
        <w:r w:rsidRPr="000808ED" w:rsidDel="008D09F5">
          <w:rPr>
            <w:noProof/>
            <w:color w:val="FF0000"/>
            <w:rPrChange w:id="832" w:author="王蕾絜(Lei Jie Wang)" w:date="2022-03-01T10:24:00Z">
              <w:rPr>
                <w:noProof/>
              </w:rPr>
            </w:rPrChange>
          </w:rPr>
          <w:drawing>
            <wp:inline distT="0" distB="0" distL="0" distR="0" wp14:anchorId="3D152D2C" wp14:editId="7072D11D">
              <wp:extent cx="6227435" cy="123828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8209" cy="1250364"/>
                      </a:xfrm>
                      <a:prstGeom prst="rect">
                        <a:avLst/>
                      </a:prstGeom>
                      <a:noFill/>
                    </pic:spPr>
                  </pic:pic>
                </a:graphicData>
              </a:graphic>
            </wp:inline>
          </w:drawing>
        </w:r>
      </w:del>
      <w:ins w:id="833" w:author="王蕾絜(Lei Jie Wang)" w:date="2022-03-01T10:47:00Z">
        <w:r w:rsidR="008D09F5">
          <w:rPr>
            <w:noProof/>
            <w:color w:val="FF0000"/>
          </w:rPr>
          <w:drawing>
            <wp:inline distT="0" distB="0" distL="0" distR="0">
              <wp:extent cx="5278120" cy="24599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鄉鎮.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120" cy="2459990"/>
                      </a:xfrm>
                      <a:prstGeom prst="rect">
                        <a:avLst/>
                      </a:prstGeom>
                    </pic:spPr>
                  </pic:pic>
                </a:graphicData>
              </a:graphic>
            </wp:inline>
          </w:drawing>
        </w:r>
      </w:ins>
    </w:p>
    <w:p w:rsidR="00F94F2F" w:rsidRPr="008F3F7E" w:rsidRDefault="00F94F2F" w:rsidP="00F94F2F">
      <w:pPr>
        <w:pStyle w:val="a4"/>
        <w:rPr>
          <w:rPrChange w:id="834" w:author="王蕾絜(Lei Jie Wang)" w:date="2022-03-01T11:13:00Z">
            <w:rPr/>
          </w:rPrChange>
        </w:rPr>
      </w:pPr>
      <w:r w:rsidRPr="008F3F7E">
        <w:rPr>
          <w:rPrChange w:id="835" w:author="王蕾絜(Lei Jie Wang)" w:date="2022-03-01T11:13:00Z">
            <w:rPr/>
          </w:rPrChange>
        </w:rPr>
        <w:t>資料來源：</w:t>
      </w:r>
      <w:ins w:id="836" w:author="王蕾絜(Lei Jie Wang)" w:date="2022-03-01T11:13:00Z">
        <w:r w:rsidR="008F3F7E" w:rsidRPr="008F3F7E">
          <w:rPr>
            <w:rFonts w:hint="eastAsia"/>
            <w:rPrChange w:id="837" w:author="王蕾絜(Lei Jie Wang)" w:date="2022-03-01T11:13:00Z">
              <w:rPr>
                <w:rFonts w:hint="eastAsia"/>
                <w:color w:val="FF0000"/>
              </w:rPr>
            </w:rPrChange>
          </w:rPr>
          <w:t>桃園市政府交通局、</w:t>
        </w:r>
      </w:ins>
      <w:del w:id="838" w:author="王蕾絜(Lei Jie Wang)" w:date="2022-03-01T11:13:00Z">
        <w:r w:rsidRPr="008F3F7E" w:rsidDel="008F3F7E">
          <w:rPr>
            <w:rFonts w:hint="eastAsia"/>
            <w:rPrChange w:id="839" w:author="王蕾絜(Lei Jie Wang)" w:date="2022-03-01T11:13:00Z">
              <w:rPr>
                <w:rFonts w:hint="eastAsia"/>
              </w:rPr>
            </w:rPrChange>
          </w:rPr>
          <w:delText>政府資料開放平台</w:delText>
        </w:r>
        <w:r w:rsidRPr="008F3F7E" w:rsidDel="008F3F7E">
          <w:rPr>
            <w:rPrChange w:id="840" w:author="王蕾絜(Lei Jie Wang)" w:date="2022-03-01T11:13:00Z">
              <w:rPr/>
            </w:rPrChange>
          </w:rPr>
          <w:delText>、</w:delText>
        </w:r>
      </w:del>
      <w:r w:rsidRPr="008F3F7E">
        <w:rPr>
          <w:rPrChange w:id="841" w:author="王蕾絜(Lei Jie Wang)" w:date="2022-03-01T11:13:00Z">
            <w:rPr/>
          </w:rPrChange>
        </w:rPr>
        <w:t>本計畫彙整。</w:t>
      </w:r>
    </w:p>
    <w:p w:rsidR="00F94F2F" w:rsidRPr="008D09F5" w:rsidRDefault="00F94F2F" w:rsidP="00F94F2F">
      <w:pPr>
        <w:pStyle w:val="ac"/>
        <w:spacing w:before="163"/>
        <w:rPr>
          <w:rPrChange w:id="842" w:author="王蕾絜(Lei Jie Wang)" w:date="2022-03-01T10:48:00Z">
            <w:rPr/>
          </w:rPrChange>
        </w:rPr>
      </w:pPr>
      <w:bookmarkStart w:id="843" w:name="_Toc91594127"/>
      <w:r w:rsidRPr="008D09F5">
        <w:rPr>
          <w:rPrChange w:id="844" w:author="王蕾絜(Lei Jie Wang)" w:date="2022-03-01T10:48:00Z">
            <w:rPr/>
          </w:rPrChange>
        </w:rPr>
        <w:t>圖</w:t>
      </w:r>
      <w:r w:rsidRPr="008D09F5">
        <w:rPr>
          <w:rPrChange w:id="845" w:author="王蕾絜(Lei Jie Wang)" w:date="2022-03-01T10:48:00Z">
            <w:rPr/>
          </w:rPrChange>
        </w:rPr>
        <w:t>2.</w:t>
      </w:r>
      <w:r w:rsidRPr="008D09F5">
        <w:rPr>
          <w:rFonts w:hint="eastAsia"/>
          <w:rPrChange w:id="846" w:author="王蕾絜(Lei Jie Wang)" w:date="2022-03-01T10:48:00Z">
            <w:rPr>
              <w:rFonts w:hint="eastAsia"/>
            </w:rPr>
          </w:rPrChange>
        </w:rPr>
        <w:t>3</w:t>
      </w:r>
      <w:r w:rsidRPr="008D09F5">
        <w:rPr>
          <w:rPrChange w:id="847" w:author="王蕾絜(Lei Jie Wang)" w:date="2022-03-01T10:48:00Z">
            <w:rPr/>
          </w:rPrChange>
        </w:rPr>
        <w:t>-</w:t>
      </w:r>
      <w:r w:rsidRPr="008D09F5">
        <w:rPr>
          <w:rFonts w:hint="eastAsia"/>
          <w:rPrChange w:id="848" w:author="王蕾絜(Lei Jie Wang)" w:date="2022-03-01T10:48:00Z">
            <w:rPr>
              <w:rFonts w:hint="eastAsia"/>
            </w:rPr>
          </w:rPrChange>
        </w:rPr>
        <w:t>3</w:t>
      </w:r>
      <w:r w:rsidRPr="008D09F5">
        <w:rPr>
          <w:rPrChange w:id="849" w:author="王蕾絜(Lei Jie Wang)" w:date="2022-03-01T10:48:00Z">
            <w:rPr/>
          </w:rPrChange>
        </w:rPr>
        <w:t xml:space="preserve"> </w:t>
      </w:r>
      <w:r w:rsidRPr="008D09F5">
        <w:rPr>
          <w:rPrChange w:id="850" w:author="王蕾絜(Lei Jie Wang)" w:date="2022-03-01T10:48:00Z">
            <w:rPr/>
          </w:rPrChange>
        </w:rPr>
        <w:t>桃園</w:t>
      </w:r>
      <w:r w:rsidRPr="008D09F5">
        <w:rPr>
          <w:rFonts w:hint="eastAsia"/>
          <w:rPrChange w:id="851" w:author="王蕾絜(Lei Jie Wang)" w:date="2022-03-01T10:48:00Z">
            <w:rPr>
              <w:rFonts w:hint="eastAsia"/>
            </w:rPr>
          </w:rPrChange>
        </w:rPr>
        <w:t>市</w:t>
      </w:r>
      <w:r w:rsidRPr="008D09F5">
        <w:rPr>
          <w:rPrChange w:id="852" w:author="王蕾絜(Lei Jie Wang)" w:date="2022-03-01T10:48:00Z">
            <w:rPr/>
          </w:rPrChange>
        </w:rPr>
        <w:t>各</w:t>
      </w:r>
      <w:r w:rsidRPr="008D09F5">
        <w:rPr>
          <w:rFonts w:hint="eastAsia"/>
          <w:rPrChange w:id="853" w:author="王蕾絜(Lei Jie Wang)" w:date="2022-03-01T10:48:00Z">
            <w:rPr>
              <w:rFonts w:hint="eastAsia"/>
            </w:rPr>
          </w:rPrChange>
        </w:rPr>
        <w:t>區</w:t>
      </w:r>
      <w:r w:rsidRPr="008D09F5">
        <w:rPr>
          <w:rPrChange w:id="854" w:author="王蕾絜(Lei Jie Wang)" w:date="2022-03-01T10:48:00Z">
            <w:rPr/>
          </w:rPrChange>
        </w:rPr>
        <w:t>肇事件數統計</w:t>
      </w:r>
      <w:bookmarkEnd w:id="843"/>
    </w:p>
    <w:p w:rsidR="00F94F2F" w:rsidRPr="006F2A65" w:rsidRDefault="00F94F2F" w:rsidP="00F94F2F">
      <w:pPr>
        <w:pStyle w:val="a9"/>
      </w:pPr>
      <w:r w:rsidRPr="006F2A65">
        <w:rPr>
          <w:rFonts w:hint="eastAsia"/>
          <w:lang w:bidi="he-IL"/>
        </w:rPr>
        <w:t>五、桃園市近</w:t>
      </w:r>
      <w:r w:rsidRPr="006F2A65">
        <w:rPr>
          <w:rFonts w:hint="eastAsia"/>
        </w:rPr>
        <w:t>年易肇事路段改善計畫回顧</w:t>
      </w:r>
    </w:p>
    <w:p w:rsidR="00F94F2F" w:rsidRPr="006F2A65" w:rsidRDefault="00F94F2F" w:rsidP="00F94F2F">
      <w:pPr>
        <w:pStyle w:val="ae"/>
        <w:ind w:firstLine="480"/>
      </w:pPr>
      <w:r w:rsidRPr="006F2A65">
        <w:rPr>
          <w:rFonts w:hint="eastAsia"/>
        </w:rPr>
        <w:t>「臺灣地區易肇事路段改善計畫」係由交通部運輸研究所負責規劃辦理之延續性計畫，其計畫目的在於降低臺灣地區都市及一般公路易肇事地點交通事故之傷亡人數與發生次數，增進整體道路之行車安全品質。而其辦理方式係以一年期交通事故資料為基礎，透過</w:t>
      </w:r>
      <w:r w:rsidRPr="006F2A65">
        <w:rPr>
          <w:rFonts w:hint="eastAsia"/>
        </w:rPr>
        <w:t>CBI</w:t>
      </w:r>
      <w:r w:rsidRPr="006F2A65">
        <w:rPr>
          <w:rFonts w:hint="eastAsia"/>
        </w:rPr>
        <w:t>指標篩選出肇事頻率及嚴重程度較高地點，進行個案分析、會</w:t>
      </w:r>
      <w:proofErr w:type="gramStart"/>
      <w:r w:rsidRPr="006F2A65">
        <w:rPr>
          <w:rFonts w:hint="eastAsia"/>
        </w:rPr>
        <w:t>勘</w:t>
      </w:r>
      <w:proofErr w:type="gramEnd"/>
      <w:r w:rsidRPr="006F2A65">
        <w:rPr>
          <w:rFonts w:hint="eastAsia"/>
        </w:rPr>
        <w:t>、討論後，再據以進行工程改善。</w:t>
      </w:r>
    </w:p>
    <w:p w:rsidR="00F94F2F" w:rsidRPr="006F2A65" w:rsidRDefault="00F94F2F" w:rsidP="00F94F2F">
      <w:pPr>
        <w:pStyle w:val="ae"/>
        <w:ind w:firstLine="480"/>
      </w:pPr>
      <w:r w:rsidRPr="006F2A65">
        <w:rPr>
          <w:rFonts w:hint="eastAsia"/>
        </w:rPr>
        <w:t>為了解桃園市近年易肇事路口改善計畫情形，本團隊彙整近</w:t>
      </w:r>
      <w:r w:rsidRPr="006F2A65">
        <w:rPr>
          <w:rFonts w:hint="eastAsia"/>
        </w:rPr>
        <w:t>5</w:t>
      </w:r>
      <w:r w:rsidRPr="006F2A65">
        <w:rPr>
          <w:rFonts w:hint="eastAsia"/>
        </w:rPr>
        <w:t>年，桃園市辦理執行「臺灣地區易肇事路段改善計畫」之改善計畫，其主要改善</w:t>
      </w:r>
      <w:proofErr w:type="gramStart"/>
      <w:r w:rsidRPr="006F2A65">
        <w:rPr>
          <w:rFonts w:hint="eastAsia"/>
        </w:rPr>
        <w:t>措</w:t>
      </w:r>
      <w:proofErr w:type="gramEnd"/>
      <w:r w:rsidRPr="006F2A65">
        <w:rPr>
          <w:rFonts w:hint="eastAsia"/>
        </w:rPr>
        <w:t>施以標線、號</w:t>
      </w:r>
      <w:proofErr w:type="gramStart"/>
      <w:r w:rsidRPr="006F2A65">
        <w:rPr>
          <w:rFonts w:hint="eastAsia"/>
        </w:rPr>
        <w:t>誌</w:t>
      </w:r>
      <w:proofErr w:type="gramEnd"/>
      <w:r w:rsidRPr="006F2A65">
        <w:rPr>
          <w:rFonts w:hint="eastAsia"/>
        </w:rPr>
        <w:t>、標誌等改善項目為主，歸納說明如下：</w:t>
      </w:r>
    </w:p>
    <w:p w:rsidR="00F94F2F" w:rsidRPr="006F2A65" w:rsidRDefault="00F94F2F" w:rsidP="00AD31C2">
      <w:pPr>
        <w:pStyle w:val="10"/>
        <w:numPr>
          <w:ilvl w:val="0"/>
          <w:numId w:val="1"/>
        </w:numPr>
        <w:ind w:leftChars="0" w:firstLineChars="0"/>
      </w:pPr>
      <w:r w:rsidRPr="006F2A65">
        <w:rPr>
          <w:rFonts w:hint="eastAsia"/>
        </w:rPr>
        <w:t>在標線方面，多數改善是將原有標</w:t>
      </w:r>
      <w:proofErr w:type="gramStart"/>
      <w:r w:rsidRPr="006F2A65">
        <w:rPr>
          <w:rFonts w:hint="eastAsia"/>
        </w:rPr>
        <w:t>線補繪，</w:t>
      </w:r>
      <w:proofErr w:type="gramEnd"/>
      <w:r w:rsidRPr="006F2A65">
        <w:rPr>
          <w:rFonts w:hint="eastAsia"/>
        </w:rPr>
        <w:t>或於路口、路段處增加轉彎導引線、延長雙白線、調整行穿線位置，以及增設左右轉專用車道或調整機車停等區大小等方式達到導引行車動線與減少衝突點之效果。</w:t>
      </w:r>
    </w:p>
    <w:p w:rsidR="00F94F2F" w:rsidRPr="006F2A65" w:rsidRDefault="00F94F2F" w:rsidP="00AD31C2">
      <w:pPr>
        <w:pStyle w:val="10"/>
        <w:numPr>
          <w:ilvl w:val="0"/>
          <w:numId w:val="1"/>
        </w:numPr>
        <w:ind w:leftChars="0" w:firstLineChars="0"/>
      </w:pPr>
      <w:r w:rsidRPr="006F2A65">
        <w:rPr>
          <w:rFonts w:hint="eastAsia"/>
        </w:rPr>
        <w:t>在號</w:t>
      </w:r>
      <w:proofErr w:type="gramStart"/>
      <w:r w:rsidRPr="006F2A65">
        <w:rPr>
          <w:rFonts w:hint="eastAsia"/>
        </w:rPr>
        <w:t>誌</w:t>
      </w:r>
      <w:proofErr w:type="gramEnd"/>
      <w:r w:rsidRPr="006F2A65">
        <w:rPr>
          <w:rFonts w:hint="eastAsia"/>
        </w:rPr>
        <w:t>方面，除增設行車管制號</w:t>
      </w:r>
      <w:proofErr w:type="gramStart"/>
      <w:r w:rsidRPr="006F2A65">
        <w:rPr>
          <w:rFonts w:hint="eastAsia"/>
        </w:rPr>
        <w:t>誌</w:t>
      </w:r>
      <w:proofErr w:type="gramEnd"/>
      <w:r w:rsidRPr="006F2A65">
        <w:rPr>
          <w:rFonts w:hint="eastAsia"/>
        </w:rPr>
        <w:t>之外，另以增設左轉保護</w:t>
      </w:r>
      <w:proofErr w:type="gramStart"/>
      <w:r w:rsidRPr="006F2A65">
        <w:rPr>
          <w:rFonts w:hint="eastAsia"/>
        </w:rPr>
        <w:t>時相或早</w:t>
      </w:r>
      <w:proofErr w:type="gramEnd"/>
      <w:r w:rsidRPr="006F2A65">
        <w:rPr>
          <w:rFonts w:hint="eastAsia"/>
        </w:rPr>
        <w:t>開、</w:t>
      </w:r>
      <w:proofErr w:type="gramStart"/>
      <w:r w:rsidRPr="006F2A65">
        <w:rPr>
          <w:rFonts w:hint="eastAsia"/>
        </w:rPr>
        <w:t>遲閉方式</w:t>
      </w:r>
      <w:proofErr w:type="gramEnd"/>
      <w:r w:rsidRPr="006F2A65">
        <w:rPr>
          <w:rFonts w:hint="eastAsia"/>
        </w:rPr>
        <w:t>，改善路口行車秩序。</w:t>
      </w:r>
      <w:proofErr w:type="gramStart"/>
      <w:r w:rsidRPr="006F2A65">
        <w:rPr>
          <w:rFonts w:hint="eastAsia"/>
        </w:rPr>
        <w:t>此外，</w:t>
      </w:r>
      <w:proofErr w:type="gramEnd"/>
      <w:r w:rsidRPr="006F2A65">
        <w:rPr>
          <w:rFonts w:hint="eastAsia"/>
        </w:rPr>
        <w:t>亦透過增設行人穿越號</w:t>
      </w:r>
      <w:proofErr w:type="gramStart"/>
      <w:r w:rsidRPr="006F2A65">
        <w:rPr>
          <w:rFonts w:hint="eastAsia"/>
        </w:rPr>
        <w:t>誌</w:t>
      </w:r>
      <w:proofErr w:type="gramEnd"/>
      <w:r w:rsidRPr="006F2A65">
        <w:rPr>
          <w:rFonts w:hint="eastAsia"/>
        </w:rPr>
        <w:t>，提升行人穿越路口安全性。</w:t>
      </w:r>
    </w:p>
    <w:p w:rsidR="000A5FA3" w:rsidRPr="006F2A65" w:rsidRDefault="00F94F2F" w:rsidP="00F94F2F">
      <w:pPr>
        <w:pStyle w:val="10"/>
        <w:numPr>
          <w:ilvl w:val="0"/>
          <w:numId w:val="1"/>
        </w:numPr>
        <w:ind w:leftChars="0" w:firstLineChars="0"/>
      </w:pPr>
      <w:r w:rsidRPr="006F2A65">
        <w:rPr>
          <w:rFonts w:hint="eastAsia"/>
        </w:rPr>
        <w:lastRenderedPageBreak/>
        <w:t>在標誌方面，以增設禁止</w:t>
      </w:r>
      <w:r w:rsidRPr="006F2A65">
        <w:rPr>
          <w:rFonts w:hint="eastAsia"/>
        </w:rPr>
        <w:t>(</w:t>
      </w:r>
      <w:r w:rsidRPr="006F2A65">
        <w:rPr>
          <w:rFonts w:hint="eastAsia"/>
        </w:rPr>
        <w:t>如禁止左右轉、速限</w:t>
      </w:r>
      <w:r w:rsidRPr="006F2A65">
        <w:rPr>
          <w:rFonts w:hint="eastAsia"/>
        </w:rPr>
        <w:t>)</w:t>
      </w:r>
      <w:r w:rsidRPr="006F2A65">
        <w:rPr>
          <w:rFonts w:hint="eastAsia"/>
        </w:rPr>
        <w:t>或輔助</w:t>
      </w:r>
      <w:r w:rsidRPr="006F2A65">
        <w:rPr>
          <w:rFonts w:hint="eastAsia"/>
        </w:rPr>
        <w:t>(</w:t>
      </w:r>
      <w:r w:rsidRPr="006F2A65">
        <w:rPr>
          <w:rFonts w:hint="eastAsia"/>
        </w:rPr>
        <w:t>如前方車道配置、提前靠右</w:t>
      </w:r>
      <w:r w:rsidRPr="006F2A65">
        <w:rPr>
          <w:rFonts w:hint="eastAsia"/>
        </w:rPr>
        <w:t>)</w:t>
      </w:r>
      <w:r w:rsidRPr="006F2A65">
        <w:rPr>
          <w:rFonts w:hint="eastAsia"/>
        </w:rPr>
        <w:t>等標誌方式，提供用路人完整行車資訊。</w:t>
      </w:r>
      <w:r w:rsidR="000A5FA3" w:rsidRPr="006F2A65">
        <w:rPr>
          <w:lang w:bidi="he-IL"/>
        </w:rPr>
        <w:br w:type="page"/>
      </w:r>
    </w:p>
    <w:p w:rsidR="00F94F2F" w:rsidRPr="006F2A65" w:rsidRDefault="00F94F2F" w:rsidP="00F94F2F">
      <w:pPr>
        <w:pStyle w:val="2"/>
        <w:rPr>
          <w:lang w:bidi="he-IL"/>
        </w:rPr>
      </w:pPr>
      <w:bookmarkStart w:id="855" w:name="_Toc91593874"/>
      <w:r w:rsidRPr="006F2A65">
        <w:rPr>
          <w:rFonts w:hint="eastAsia"/>
          <w:lang w:bidi="he-IL"/>
        </w:rPr>
        <w:lastRenderedPageBreak/>
        <w:t xml:space="preserve">2.4 </w:t>
      </w:r>
      <w:r w:rsidRPr="006F2A65">
        <w:rPr>
          <w:rFonts w:hint="eastAsia"/>
          <w:lang w:bidi="he-IL"/>
        </w:rPr>
        <w:t>肇事資料之蒐集與目標路口選定</w:t>
      </w:r>
      <w:bookmarkEnd w:id="855"/>
    </w:p>
    <w:p w:rsidR="00F94F2F" w:rsidRPr="006F2A65" w:rsidRDefault="00F94F2F" w:rsidP="00F94F2F">
      <w:pPr>
        <w:pStyle w:val="16"/>
      </w:pPr>
      <w:r w:rsidRPr="006F2A65">
        <w:rPr>
          <w:rFonts w:hint="eastAsia"/>
        </w:rPr>
        <w:t>為將資源效益最大化，事故改善路口的選定必有嚴重、急迫等性質。本團隊預透過桃園市交通事故分析平台進行相關肇事資料統計分析，並以指標輔助選出改善路口順序，詳細流程如下所述。</w:t>
      </w:r>
    </w:p>
    <w:p w:rsidR="00F94F2F" w:rsidRPr="006F2A65" w:rsidRDefault="00F94F2F" w:rsidP="00F94F2F">
      <w:pPr>
        <w:pStyle w:val="a9"/>
      </w:pPr>
      <w:r w:rsidRPr="006F2A65">
        <w:rPr>
          <w:rFonts w:hint="eastAsia"/>
        </w:rPr>
        <w:t>一、肇事資料取得與分析</w:t>
      </w:r>
    </w:p>
    <w:p w:rsidR="00F94F2F" w:rsidRPr="006F2A65" w:rsidRDefault="00F94F2F" w:rsidP="00F94F2F">
      <w:pPr>
        <w:pStyle w:val="ae"/>
        <w:ind w:firstLine="480"/>
      </w:pPr>
      <w:r w:rsidRPr="006F2A65">
        <w:rPr>
          <w:rFonts w:hint="eastAsia"/>
        </w:rPr>
        <w:t>本團隊將使用桃園市交通局「</w:t>
      </w:r>
      <w:r w:rsidRPr="006F2A65">
        <w:rPr>
          <w:rFonts w:hint="eastAsia"/>
        </w:rPr>
        <w:t>110</w:t>
      </w:r>
      <w:r w:rsidRPr="006F2A65">
        <w:rPr>
          <w:rFonts w:hint="eastAsia"/>
        </w:rPr>
        <w:t>年桃園市交通事故分析平台計畫」平台之歷史交通事故資料</w:t>
      </w:r>
      <w:r w:rsidRPr="006F2A65">
        <w:rPr>
          <w:rFonts w:hint="eastAsia"/>
        </w:rPr>
        <w:t>(A1</w:t>
      </w:r>
      <w:r w:rsidRPr="006F2A65">
        <w:rPr>
          <w:rFonts w:hint="eastAsia"/>
        </w:rPr>
        <w:t>、</w:t>
      </w:r>
      <w:r w:rsidRPr="006F2A65">
        <w:rPr>
          <w:rFonts w:hint="eastAsia"/>
        </w:rPr>
        <w:t>A2</w:t>
      </w:r>
      <w:r w:rsidRPr="006F2A65">
        <w:rPr>
          <w:rFonts w:hint="eastAsia"/>
        </w:rPr>
        <w:t>、</w:t>
      </w:r>
      <w:r w:rsidRPr="006F2A65">
        <w:rPr>
          <w:rFonts w:hint="eastAsia"/>
        </w:rPr>
        <w:t>A3</w:t>
      </w:r>
      <w:r w:rsidRPr="006F2A65">
        <w:rPr>
          <w:rFonts w:hint="eastAsia"/>
        </w:rPr>
        <w:t>類</w:t>
      </w:r>
      <w:r w:rsidRPr="006F2A65">
        <w:rPr>
          <w:rFonts w:hint="eastAsia"/>
        </w:rPr>
        <w:t>)</w:t>
      </w:r>
      <w:r w:rsidRPr="006F2A65">
        <w:rPr>
          <w:rFonts w:hint="eastAsia"/>
        </w:rPr>
        <w:t>，取得民國</w:t>
      </w:r>
      <w:r w:rsidRPr="006F2A65">
        <w:rPr>
          <w:rFonts w:hint="eastAsia"/>
        </w:rPr>
        <w:t>10</w:t>
      </w:r>
      <w:r w:rsidRPr="006F2A65">
        <w:t>8</w:t>
      </w:r>
      <w:r w:rsidRPr="006F2A65">
        <w:rPr>
          <w:rFonts w:hint="eastAsia"/>
        </w:rPr>
        <w:t>~1</w:t>
      </w:r>
      <w:r w:rsidRPr="006F2A65">
        <w:t>10</w:t>
      </w:r>
      <w:r w:rsidRPr="006F2A65">
        <w:rPr>
          <w:rFonts w:hint="eastAsia"/>
        </w:rPr>
        <w:t>年期間桃園市交通事故資料進行後續路口選定與分析。現行警察單位於肇事路口使用「道路交通事故調查表」進行記錄，該表登記項目設計乃以肇事責任歸屬為主要考量，待建檔後</w:t>
      </w:r>
      <w:r w:rsidRPr="006F2A65">
        <w:t>分為事故資料</w:t>
      </w:r>
      <w:r w:rsidRPr="006F2A65">
        <w:rPr>
          <w:rFonts w:hint="eastAsia"/>
        </w:rPr>
        <w:t>集及涉入當事人相關資料，事故資料主要包含事故現場環境因素、地點，當事人資料主要包含涉入肇事第一或第二當事者相關個資資訊，可用於肇事特性統計分析，包含事故時段、車種、類別等。</w:t>
      </w:r>
    </w:p>
    <w:p w:rsidR="00F94F2F" w:rsidRPr="006F2A65" w:rsidRDefault="00F94F2F" w:rsidP="00F94F2F">
      <w:pPr>
        <w:pStyle w:val="ae"/>
        <w:ind w:firstLine="480"/>
      </w:pPr>
      <w:r w:rsidRPr="006F2A65">
        <w:rPr>
          <w:rFonts w:hint="eastAsia"/>
        </w:rPr>
        <w:t>而事故地點之統計，團隊預使用事故分析平台，將路口半徑</w:t>
      </w:r>
      <w:r w:rsidRPr="006F2A65">
        <w:rPr>
          <w:rFonts w:hint="eastAsia"/>
        </w:rPr>
        <w:t>50</w:t>
      </w:r>
      <w:r w:rsidRPr="006F2A65">
        <w:rPr>
          <w:rFonts w:hint="eastAsia"/>
        </w:rPr>
        <w:t>公尺含蓋事故</w:t>
      </w:r>
      <w:proofErr w:type="gramStart"/>
      <w:r w:rsidRPr="006F2A65">
        <w:rPr>
          <w:rFonts w:hint="eastAsia"/>
        </w:rPr>
        <w:t>併</w:t>
      </w:r>
      <w:proofErr w:type="gramEnd"/>
      <w:r w:rsidRPr="006F2A65">
        <w:rPr>
          <w:rFonts w:hint="eastAsia"/>
        </w:rPr>
        <w:t>為同一肇事地點，爾後針對路口交通特性與幾何特性進行調查，交通現況資料蒐集大致可分為道路幾何特性、交通管制措施、號</w:t>
      </w:r>
      <w:proofErr w:type="gramStart"/>
      <w:r w:rsidRPr="006F2A65">
        <w:rPr>
          <w:rFonts w:hint="eastAsia"/>
        </w:rPr>
        <w:t>誌</w:t>
      </w:r>
      <w:proofErr w:type="gramEnd"/>
      <w:r w:rsidRPr="006F2A65">
        <w:rPr>
          <w:rFonts w:hint="eastAsia"/>
        </w:rPr>
        <w:t>時制計畫、交通量特性等，可詳</w:t>
      </w:r>
      <w:r w:rsidRPr="006F2A65">
        <w:rPr>
          <w:rFonts w:hint="eastAsia"/>
        </w:rPr>
        <w:t>2-3</w:t>
      </w:r>
      <w:r w:rsidRPr="006F2A65">
        <w:rPr>
          <w:rFonts w:hint="eastAsia"/>
        </w:rPr>
        <w:t>節。</w:t>
      </w:r>
    </w:p>
    <w:p w:rsidR="00F94F2F" w:rsidRPr="006F2A65" w:rsidRDefault="00F94F2F" w:rsidP="00F94F2F">
      <w:pPr>
        <w:pStyle w:val="ae"/>
        <w:ind w:firstLine="480"/>
      </w:pPr>
      <w:r w:rsidRPr="006F2A65">
        <w:rPr>
          <w:rFonts w:hint="eastAsia"/>
        </w:rPr>
        <w:t>影響路口安全之因素</w:t>
      </w:r>
      <w:proofErr w:type="gramStart"/>
      <w:r w:rsidRPr="006F2A65">
        <w:rPr>
          <w:rFonts w:hint="eastAsia"/>
        </w:rPr>
        <w:t>眾多，</w:t>
      </w:r>
      <w:proofErr w:type="gramEnd"/>
      <w:r w:rsidRPr="006F2A65">
        <w:rPr>
          <w:rFonts w:hint="eastAsia"/>
        </w:rPr>
        <w:t>為客觀、正確發現潛在肇事因子，本團隊將先</w:t>
      </w:r>
      <w:proofErr w:type="gramStart"/>
      <w:r w:rsidRPr="006F2A65">
        <w:rPr>
          <w:rFonts w:hint="eastAsia"/>
        </w:rPr>
        <w:t>採</w:t>
      </w:r>
      <w:proofErr w:type="gramEnd"/>
      <w:r w:rsidRPr="006F2A65">
        <w:rPr>
          <w:rFonts w:hint="eastAsia"/>
        </w:rPr>
        <w:t>巨觀角度檢視依路口交通工程之潛在肇事因子，該等因子可歸類為地區環境、幾何設計、交通管制措施、及交通特性等四類</w:t>
      </w:r>
      <w:r w:rsidRPr="006F2A65">
        <w:rPr>
          <w:rFonts w:hint="eastAsia"/>
        </w:rPr>
        <w:t>(</w:t>
      </w:r>
      <w:r w:rsidRPr="006F2A65">
        <w:rPr>
          <w:rFonts w:hint="eastAsia"/>
        </w:rPr>
        <w:t>如表</w:t>
      </w:r>
      <w:r w:rsidRPr="006F2A65">
        <w:rPr>
          <w:rFonts w:hint="eastAsia"/>
        </w:rPr>
        <w:t>2.4-1</w:t>
      </w:r>
      <w:r w:rsidRPr="006F2A65">
        <w:rPr>
          <w:rFonts w:hint="eastAsia"/>
        </w:rPr>
        <w:t>所示</w:t>
      </w:r>
      <w:r w:rsidRPr="006F2A65">
        <w:rPr>
          <w:rFonts w:hint="eastAsia"/>
        </w:rPr>
        <w:t>)</w:t>
      </w:r>
      <w:r w:rsidRPr="006F2A65">
        <w:rPr>
          <w:rFonts w:hint="eastAsia"/>
        </w:rPr>
        <w:t>。</w:t>
      </w:r>
    </w:p>
    <w:p w:rsidR="00F94F2F" w:rsidRPr="006F2A65" w:rsidRDefault="00F94F2F" w:rsidP="00F94F2F">
      <w:pPr>
        <w:pStyle w:val="aa"/>
        <w:spacing w:before="326" w:after="0"/>
      </w:pPr>
      <w:bookmarkStart w:id="856" w:name="_Toc75994032"/>
      <w:bookmarkStart w:id="857" w:name="_Toc91594114"/>
      <w:r w:rsidRPr="006F2A65">
        <w:rPr>
          <w:rFonts w:hint="eastAsia"/>
        </w:rPr>
        <w:t>表</w:t>
      </w:r>
      <w:r w:rsidRPr="006F2A65">
        <w:rPr>
          <w:rFonts w:hint="eastAsia"/>
        </w:rPr>
        <w:t xml:space="preserve">2.4-1 </w:t>
      </w:r>
      <w:r w:rsidRPr="006F2A65">
        <w:rPr>
          <w:rFonts w:hint="eastAsia"/>
        </w:rPr>
        <w:t>路口交通工程肇事因子分類一覽表</w:t>
      </w:r>
      <w:bookmarkEnd w:id="856"/>
      <w:bookmarkEnd w:id="8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428"/>
        <w:gridCol w:w="6874"/>
      </w:tblGrid>
      <w:tr w:rsidR="00980FE6" w:rsidRPr="006F2A65" w:rsidTr="00BD5F82">
        <w:trPr>
          <w:trHeight w:val="397"/>
          <w:tblHeader/>
          <w:jc w:val="center"/>
        </w:trPr>
        <w:tc>
          <w:tcPr>
            <w:tcW w:w="1428" w:type="dxa"/>
            <w:noWrap/>
            <w:vAlign w:val="center"/>
          </w:tcPr>
          <w:p w:rsidR="00F94F2F" w:rsidRPr="006F2A65" w:rsidRDefault="00F94F2F" w:rsidP="00BD5F82">
            <w:pPr>
              <w:pStyle w:val="a3"/>
              <w:spacing w:before="65" w:after="65"/>
            </w:pPr>
            <w:r w:rsidRPr="006F2A65">
              <w:rPr>
                <w:rFonts w:hint="eastAsia"/>
              </w:rPr>
              <w:t>肇事因子分類</w:t>
            </w:r>
          </w:p>
        </w:tc>
        <w:tc>
          <w:tcPr>
            <w:tcW w:w="6874" w:type="dxa"/>
            <w:noWrap/>
            <w:vAlign w:val="center"/>
          </w:tcPr>
          <w:p w:rsidR="00F94F2F" w:rsidRPr="006F2A65" w:rsidRDefault="00F94F2F" w:rsidP="00BD5F82">
            <w:pPr>
              <w:pStyle w:val="a3"/>
              <w:spacing w:before="65" w:after="65"/>
            </w:pPr>
            <w:r w:rsidRPr="006F2A65">
              <w:rPr>
                <w:rFonts w:hint="eastAsia"/>
              </w:rPr>
              <w:t>肇事因子</w:t>
            </w:r>
          </w:p>
        </w:tc>
      </w:tr>
      <w:tr w:rsidR="00980FE6" w:rsidRPr="006F2A65" w:rsidTr="00BD5F82">
        <w:trPr>
          <w:jc w:val="center"/>
        </w:trPr>
        <w:tc>
          <w:tcPr>
            <w:tcW w:w="1428" w:type="dxa"/>
            <w:noWrap/>
            <w:vAlign w:val="center"/>
          </w:tcPr>
          <w:p w:rsidR="00F94F2F" w:rsidRPr="006F2A65" w:rsidRDefault="00F94F2F" w:rsidP="00BD5F82">
            <w:pPr>
              <w:pStyle w:val="a3"/>
              <w:spacing w:before="65" w:after="65"/>
            </w:pPr>
            <w:r w:rsidRPr="006F2A65">
              <w:rPr>
                <w:rFonts w:hint="eastAsia"/>
              </w:rPr>
              <w:t>地區環境</w:t>
            </w:r>
          </w:p>
        </w:tc>
        <w:tc>
          <w:tcPr>
            <w:tcW w:w="6874" w:type="dxa"/>
            <w:noWrap/>
            <w:vAlign w:val="center"/>
          </w:tcPr>
          <w:p w:rsidR="00F94F2F" w:rsidRPr="006F2A65" w:rsidRDefault="00F94F2F" w:rsidP="00BD5F82">
            <w:pPr>
              <w:pStyle w:val="a3"/>
              <w:spacing w:before="65" w:after="65"/>
            </w:pPr>
            <w:r w:rsidRPr="006F2A65">
              <w:rPr>
                <w:rFonts w:hint="eastAsia"/>
              </w:rPr>
              <w:t>區位土地使用、視野、</w:t>
            </w:r>
            <w:proofErr w:type="gramStart"/>
            <w:r w:rsidRPr="006F2A65">
              <w:rPr>
                <w:rFonts w:hint="eastAsia"/>
              </w:rPr>
              <w:t>各動線</w:t>
            </w:r>
            <w:proofErr w:type="gramEnd"/>
            <w:r w:rsidRPr="006F2A65">
              <w:rPr>
                <w:rFonts w:hint="eastAsia"/>
              </w:rPr>
              <w:t>視野、路側建築位置、漸近路口特性、道路坡度、照明狀況、植栽設置、公共設施位置等</w:t>
            </w:r>
          </w:p>
        </w:tc>
      </w:tr>
      <w:tr w:rsidR="00980FE6" w:rsidRPr="006F2A65" w:rsidTr="00BD5F82">
        <w:trPr>
          <w:jc w:val="center"/>
        </w:trPr>
        <w:tc>
          <w:tcPr>
            <w:tcW w:w="1428" w:type="dxa"/>
            <w:noWrap/>
            <w:vAlign w:val="center"/>
          </w:tcPr>
          <w:p w:rsidR="00F94F2F" w:rsidRPr="006F2A65" w:rsidRDefault="00F94F2F" w:rsidP="00BD5F82">
            <w:pPr>
              <w:pStyle w:val="a3"/>
              <w:spacing w:before="65" w:after="65"/>
            </w:pPr>
            <w:r w:rsidRPr="006F2A65">
              <w:rPr>
                <w:rFonts w:hint="eastAsia"/>
              </w:rPr>
              <w:t>幾何設計</w:t>
            </w:r>
          </w:p>
        </w:tc>
        <w:tc>
          <w:tcPr>
            <w:tcW w:w="6874" w:type="dxa"/>
            <w:noWrap/>
            <w:vAlign w:val="center"/>
          </w:tcPr>
          <w:p w:rsidR="00F94F2F" w:rsidRPr="006F2A65" w:rsidRDefault="00F94F2F" w:rsidP="00BD5F82">
            <w:pPr>
              <w:pStyle w:val="a3"/>
              <w:spacing w:before="65" w:after="65"/>
            </w:pPr>
            <w:r w:rsidRPr="006F2A65">
              <w:rPr>
                <w:rFonts w:hint="eastAsia"/>
              </w:rPr>
              <w:t>道路功能、交叉路口間隔、設計路型、進入路口線形、路口寬度、轉向半徑、轉向車道、</w:t>
            </w:r>
            <w:proofErr w:type="gramStart"/>
            <w:r w:rsidRPr="006F2A65">
              <w:rPr>
                <w:rFonts w:hint="eastAsia"/>
              </w:rPr>
              <w:t>轉向儲車空間</w:t>
            </w:r>
            <w:proofErr w:type="gramEnd"/>
            <w:r w:rsidRPr="006F2A65">
              <w:rPr>
                <w:rFonts w:hint="eastAsia"/>
              </w:rPr>
              <w:t>、車道連續性、路面特性、車流動線複雜、交通島設置、排水設施等</w:t>
            </w:r>
          </w:p>
        </w:tc>
      </w:tr>
      <w:tr w:rsidR="00980FE6" w:rsidRPr="006F2A65" w:rsidTr="00BD5F82">
        <w:trPr>
          <w:jc w:val="center"/>
        </w:trPr>
        <w:tc>
          <w:tcPr>
            <w:tcW w:w="1428" w:type="dxa"/>
            <w:noWrap/>
            <w:vAlign w:val="center"/>
          </w:tcPr>
          <w:p w:rsidR="00F94F2F" w:rsidRPr="006F2A65" w:rsidRDefault="00F94F2F" w:rsidP="00BD5F82">
            <w:pPr>
              <w:pStyle w:val="a3"/>
              <w:spacing w:before="65" w:after="65"/>
            </w:pPr>
            <w:r w:rsidRPr="006F2A65">
              <w:rPr>
                <w:rFonts w:hint="eastAsia"/>
              </w:rPr>
              <w:t>交通管制措施</w:t>
            </w:r>
          </w:p>
        </w:tc>
        <w:tc>
          <w:tcPr>
            <w:tcW w:w="6874" w:type="dxa"/>
            <w:noWrap/>
            <w:vAlign w:val="center"/>
          </w:tcPr>
          <w:p w:rsidR="00F94F2F" w:rsidRPr="006F2A65" w:rsidRDefault="00F94F2F" w:rsidP="00BD5F82">
            <w:pPr>
              <w:pStyle w:val="a3"/>
              <w:spacing w:before="65" w:after="65"/>
            </w:pPr>
            <w:r w:rsidRPr="006F2A65">
              <w:rPr>
                <w:rFonts w:hint="eastAsia"/>
              </w:rPr>
              <w:t>號</w:t>
            </w:r>
            <w:proofErr w:type="gramStart"/>
            <w:r w:rsidRPr="006F2A65">
              <w:rPr>
                <w:rFonts w:hint="eastAsia"/>
              </w:rPr>
              <w:t>誌</w:t>
            </w:r>
            <w:proofErr w:type="gramEnd"/>
            <w:r w:rsidRPr="006F2A65">
              <w:rPr>
                <w:rFonts w:hint="eastAsia"/>
              </w:rPr>
              <w:t>位置與指示、號</w:t>
            </w:r>
            <w:proofErr w:type="gramStart"/>
            <w:r w:rsidRPr="006F2A65">
              <w:rPr>
                <w:rFonts w:hint="eastAsia"/>
              </w:rPr>
              <w:t>誌</w:t>
            </w:r>
            <w:proofErr w:type="gramEnd"/>
            <w:r w:rsidRPr="006F2A65">
              <w:rPr>
                <w:rFonts w:hint="eastAsia"/>
              </w:rPr>
              <w:t>時相、轉向型式、清道時間、</w:t>
            </w:r>
            <w:proofErr w:type="gramStart"/>
            <w:r w:rsidRPr="006F2A65">
              <w:rPr>
                <w:rFonts w:hint="eastAsia"/>
              </w:rPr>
              <w:t>續進控制</w:t>
            </w:r>
            <w:proofErr w:type="gramEnd"/>
            <w:r w:rsidRPr="006F2A65">
              <w:rPr>
                <w:rFonts w:hint="eastAsia"/>
              </w:rPr>
              <w:t>、相關標誌設置、相關標線設置、行車管制措施、停車狀況</w:t>
            </w:r>
          </w:p>
        </w:tc>
      </w:tr>
      <w:tr w:rsidR="00980FE6" w:rsidRPr="006F2A65" w:rsidTr="00BD5F82">
        <w:trPr>
          <w:trHeight w:val="397"/>
          <w:jc w:val="center"/>
        </w:trPr>
        <w:tc>
          <w:tcPr>
            <w:tcW w:w="1428" w:type="dxa"/>
            <w:noWrap/>
            <w:vAlign w:val="center"/>
          </w:tcPr>
          <w:p w:rsidR="00F94F2F" w:rsidRPr="006F2A65" w:rsidRDefault="00F94F2F" w:rsidP="00BD5F82">
            <w:pPr>
              <w:pStyle w:val="a3"/>
              <w:spacing w:before="65" w:after="65"/>
            </w:pPr>
            <w:r w:rsidRPr="006F2A65">
              <w:rPr>
                <w:rFonts w:hint="eastAsia"/>
              </w:rPr>
              <w:t>交通特性</w:t>
            </w:r>
          </w:p>
        </w:tc>
        <w:tc>
          <w:tcPr>
            <w:tcW w:w="6874" w:type="dxa"/>
            <w:noWrap/>
            <w:vAlign w:val="center"/>
          </w:tcPr>
          <w:p w:rsidR="00F94F2F" w:rsidRPr="006F2A65" w:rsidRDefault="00F94F2F" w:rsidP="00BD5F82">
            <w:pPr>
              <w:pStyle w:val="a3"/>
              <w:spacing w:before="65" w:after="65"/>
            </w:pPr>
            <w:r w:rsidRPr="006F2A65">
              <w:rPr>
                <w:rFonts w:hint="eastAsia"/>
              </w:rPr>
              <w:t>設計速率、行駛速率、交通量、轉向比、車種比等</w:t>
            </w:r>
          </w:p>
        </w:tc>
      </w:tr>
    </w:tbl>
    <w:p w:rsidR="00E115CC" w:rsidRPr="006F2A65" w:rsidRDefault="00E115CC" w:rsidP="00E115CC">
      <w:pPr>
        <w:pStyle w:val="a9"/>
        <w:ind w:left="0" w:firstLine="0"/>
      </w:pPr>
      <w:r w:rsidRPr="006F2A65">
        <w:br w:type="page"/>
      </w:r>
    </w:p>
    <w:p w:rsidR="00F94F2F" w:rsidRPr="006F2A65" w:rsidRDefault="00F94F2F" w:rsidP="00E115CC">
      <w:pPr>
        <w:pStyle w:val="a9"/>
        <w:ind w:left="0" w:firstLine="0"/>
      </w:pPr>
      <w:r w:rsidRPr="006F2A65">
        <w:rPr>
          <w:rFonts w:hint="eastAsia"/>
        </w:rPr>
        <w:lastRenderedPageBreak/>
        <w:t>二、高風險路口選定</w:t>
      </w:r>
    </w:p>
    <w:p w:rsidR="00F94F2F" w:rsidRPr="006F2A65" w:rsidRDefault="00F94F2F" w:rsidP="00F94F2F">
      <w:pPr>
        <w:pStyle w:val="ae"/>
        <w:ind w:firstLine="480"/>
        <w:rPr>
          <w:shd w:val="clear" w:color="auto" w:fill="FFFFFF" w:themeFill="background1"/>
        </w:rPr>
      </w:pPr>
      <w:r w:rsidRPr="006F2A65">
        <w:rPr>
          <w:rFonts w:hint="eastAsia"/>
        </w:rPr>
        <w:t>本團隊參考「臺灣地區易肇事路段改善計畫」用於篩選肇事頻率及嚴重程度較高事故地點之</w:t>
      </w:r>
      <w:r w:rsidRPr="006F2A65">
        <w:rPr>
          <w:rFonts w:hint="eastAsia"/>
        </w:rPr>
        <w:t>CBI</w:t>
      </w:r>
      <w:r w:rsidRPr="006F2A65">
        <w:rPr>
          <w:rFonts w:hint="eastAsia"/>
        </w:rPr>
        <w:t>值，作為高風險路廊</w:t>
      </w:r>
      <w:r w:rsidRPr="006F2A65">
        <w:rPr>
          <w:rFonts w:hint="eastAsia"/>
        </w:rPr>
        <w:t>(</w:t>
      </w:r>
      <w:r w:rsidRPr="006F2A65">
        <w:rPr>
          <w:rFonts w:hint="eastAsia"/>
        </w:rPr>
        <w:t>路口</w:t>
      </w:r>
      <w:r w:rsidRPr="006F2A65">
        <w:rPr>
          <w:rFonts w:hint="eastAsia"/>
        </w:rPr>
        <w:t>)</w:t>
      </w:r>
      <w:r w:rsidRPr="006F2A65">
        <w:rPr>
          <w:rFonts w:hint="eastAsia"/>
        </w:rPr>
        <w:t>選定依據。所謂</w:t>
      </w:r>
      <w:r w:rsidRPr="006F2A65">
        <w:rPr>
          <w:rFonts w:hint="eastAsia"/>
        </w:rPr>
        <w:t>CBI(</w:t>
      </w:r>
      <w:proofErr w:type="gramStart"/>
      <w:r w:rsidRPr="006F2A65">
        <w:rPr>
          <w:rFonts w:hint="eastAsia"/>
        </w:rPr>
        <w:t>指標合值</w:t>
      </w:r>
      <w:proofErr w:type="gramEnd"/>
      <w:r w:rsidRPr="006F2A65">
        <w:rPr>
          <w:rFonts w:hint="eastAsia"/>
        </w:rPr>
        <w:t>)</w:t>
      </w:r>
      <w:r w:rsidRPr="006F2A65">
        <w:rPr>
          <w:rFonts w:hint="eastAsia"/>
        </w:rPr>
        <w:t>係用來評估</w:t>
      </w:r>
      <w:r w:rsidRPr="006F2A65">
        <w:rPr>
          <w:rFonts w:hint="eastAsia"/>
          <w:shd w:val="clear" w:color="auto" w:fill="FFFFFF" w:themeFill="background1"/>
        </w:rPr>
        <w:t>該路口相較其他路口事故發生頻率與嚴重度，</w:t>
      </w:r>
      <w:r w:rsidRPr="006F2A65">
        <w:rPr>
          <w:rFonts w:hint="eastAsia"/>
          <w:shd w:val="clear" w:color="auto" w:fill="FFFFFF" w:themeFill="background1"/>
        </w:rPr>
        <w:t>CBI</w:t>
      </w:r>
      <w:r w:rsidRPr="006F2A65">
        <w:rPr>
          <w:rFonts w:hint="eastAsia"/>
          <w:shd w:val="clear" w:color="auto" w:fill="FFFFFF" w:themeFill="background1"/>
        </w:rPr>
        <w:t>指標公式如下：</w:t>
      </w:r>
    </w:p>
    <w:p w:rsidR="00F94F2F" w:rsidRPr="006F2A65" w:rsidRDefault="00F94F2F" w:rsidP="00F94F2F">
      <w:pPr>
        <w:pStyle w:val="ae"/>
        <w:ind w:firstLine="480"/>
      </w:pPr>
      <m:oMathPara>
        <m:oMath>
          <m:r>
            <m:rPr>
              <m:sty m:val="p"/>
            </m:rPr>
            <w:rPr>
              <w:rFonts w:ascii="Cambria Math" w:hAnsi="Cambria Math" w:hint="eastAsia"/>
            </w:rPr>
            <m:t>EPDO(</m:t>
          </m:r>
          <m:r>
            <m:rPr>
              <m:sty m:val="p"/>
            </m:rPr>
            <w:rPr>
              <w:rFonts w:ascii="Cambria Math" w:hAnsi="Cambria Math" w:hint="eastAsia"/>
            </w:rPr>
            <m:t>事故當量</m:t>
          </m:r>
          <m:r>
            <m:rPr>
              <m:sty m:val="p"/>
            </m:rPr>
            <w:rPr>
              <w:rFonts w:ascii="Cambria Math" w:hAnsi="Cambria Math" w:hint="eastAsia"/>
            </w:rPr>
            <m:t>)=30</m:t>
          </m:r>
          <m:r>
            <m:rPr>
              <m:sty m:val="p"/>
            </m:rPr>
            <w:rPr>
              <w:rFonts w:ascii="Cambria Math" w:hAnsi="Cambria Math" w:hint="eastAsia"/>
            </w:rPr>
            <m:t>日內死亡人數</m:t>
          </m:r>
          <m:r>
            <m:rPr>
              <m:sty m:val="p"/>
            </m:rPr>
            <w:rPr>
              <w:rFonts w:ascii="Cambria Math" w:hAnsi="Cambria Math"/>
            </w:rPr>
            <m:t>×</m:t>
          </m:r>
          <m:r>
            <m:rPr>
              <m:sty m:val="p"/>
            </m:rPr>
            <w:rPr>
              <w:rFonts w:ascii="Cambria Math" w:hAnsi="Cambria Math" w:hint="eastAsia"/>
            </w:rPr>
            <m:t>9.5+</m:t>
          </m:r>
          <m:r>
            <m:rPr>
              <m:sty m:val="p"/>
            </m:rPr>
            <w:rPr>
              <w:rFonts w:ascii="Cambria Math" w:hAnsi="Cambria Math" w:hint="eastAsia"/>
            </w:rPr>
            <m:t>受傷人數</m:t>
          </m:r>
          <m:r>
            <m:rPr>
              <m:sty m:val="p"/>
            </m:rPr>
            <w:rPr>
              <w:rFonts w:ascii="Cambria Math" w:hAnsi="Cambria Math"/>
            </w:rPr>
            <m:t>×</m:t>
          </m:r>
          <m:r>
            <m:rPr>
              <m:sty m:val="p"/>
            </m:rPr>
            <w:rPr>
              <w:rFonts w:ascii="Cambria Math" w:hAnsi="Cambria Math" w:hint="eastAsia"/>
            </w:rPr>
            <m:t>3.5+</m:t>
          </m:r>
          <m:r>
            <m:rPr>
              <m:sty m:val="p"/>
            </m:rPr>
            <w:rPr>
              <w:rFonts w:ascii="Cambria Math" w:hAnsi="Cambria Math" w:hint="eastAsia"/>
            </w:rPr>
            <m:t>案件數</m:t>
          </m:r>
        </m:oMath>
      </m:oMathPara>
    </w:p>
    <w:p w:rsidR="00F94F2F" w:rsidRPr="006F2A65" w:rsidRDefault="00F94F2F" w:rsidP="00F94F2F">
      <w:pPr>
        <w:pStyle w:val="ae"/>
        <w:ind w:firstLine="480"/>
      </w:pPr>
      <m:oMathPara>
        <m:oMath>
          <m:r>
            <m:rPr>
              <m:sty m:val="p"/>
            </m:rPr>
            <w:rPr>
              <w:rFonts w:ascii="Cambria Math" w:hAnsi="Cambria Math" w:hint="eastAsia"/>
            </w:rPr>
            <m:t>SRI(</m:t>
          </m:r>
          <m:r>
            <m:rPr>
              <m:sty m:val="p"/>
            </m:rPr>
            <w:rPr>
              <w:rFonts w:ascii="Cambria Math" w:hAnsi="Cambria Math" w:hint="eastAsia"/>
            </w:rPr>
            <m:t>相對頻率指標</m:t>
          </m:r>
          <m:r>
            <m:rPr>
              <m:sty m:val="p"/>
            </m:rPr>
            <w:rPr>
              <w:rFonts w:ascii="Cambria Math" w:hAnsi="Cambria Math" w:hint="eastAsia"/>
            </w:rPr>
            <m:t>)=</m:t>
          </m:r>
          <m:r>
            <m:rPr>
              <m:sty m:val="p"/>
            </m:rPr>
            <w:rPr>
              <w:rFonts w:ascii="Cambria Math" w:hAnsi="Cambria Math" w:hint="eastAsia"/>
            </w:rPr>
            <m:t>路口案件數</m:t>
          </m:r>
          <m:r>
            <m:rPr>
              <m:sty m:val="p"/>
            </m:rPr>
            <w:rPr>
              <w:rFonts w:ascii="Cambria Math" w:hAnsi="Cambria Math"/>
            </w:rPr>
            <m:t>/</m:t>
          </m:r>
          <m:r>
            <m:rPr>
              <m:sty m:val="p"/>
            </m:rPr>
            <w:rPr>
              <w:rFonts w:ascii="Cambria Math" w:hAnsi="Cambria Math" w:hint="eastAsia"/>
            </w:rPr>
            <m:t>最大案件數</m:t>
          </m:r>
        </m:oMath>
      </m:oMathPara>
    </w:p>
    <w:p w:rsidR="00F94F2F" w:rsidRPr="006F2A65" w:rsidRDefault="00F94F2F" w:rsidP="00F94F2F">
      <w:pPr>
        <w:pStyle w:val="ae"/>
        <w:ind w:firstLine="480"/>
      </w:pPr>
      <m:oMathPara>
        <m:oMath>
          <m:r>
            <m:rPr>
              <m:sty m:val="p"/>
            </m:rPr>
            <w:rPr>
              <w:rFonts w:ascii="Cambria Math" w:hAnsi="Cambria Math" w:hint="eastAsia"/>
            </w:rPr>
            <m:t>SSI(</m:t>
          </m:r>
          <m:r>
            <m:rPr>
              <m:sty m:val="p"/>
            </m:rPr>
            <w:rPr>
              <w:rFonts w:ascii="Cambria Math" w:hAnsi="Cambria Math" w:hint="eastAsia"/>
            </w:rPr>
            <m:t>相對嚴重度指標</m:t>
          </m:r>
          <m:r>
            <m:rPr>
              <m:sty m:val="p"/>
            </m:rPr>
            <w:rPr>
              <w:rFonts w:ascii="Cambria Math" w:hAnsi="Cambria Math" w:hint="eastAsia"/>
            </w:rPr>
            <m:t>)=</m:t>
          </m:r>
          <m:r>
            <m:rPr>
              <m:sty m:val="p"/>
            </m:rPr>
            <w:rPr>
              <w:rFonts w:ascii="Cambria Math" w:hAnsi="Cambria Math" w:hint="eastAsia"/>
            </w:rPr>
            <m:t>該路口</m:t>
          </m:r>
          <m:r>
            <m:rPr>
              <m:sty m:val="p"/>
            </m:rPr>
            <w:rPr>
              <w:rFonts w:ascii="Cambria Math" w:hAnsi="Cambria Math" w:hint="eastAsia"/>
            </w:rPr>
            <m:t>EPDO/</m:t>
          </m:r>
          <m:r>
            <m:rPr>
              <m:sty m:val="p"/>
            </m:rPr>
            <w:rPr>
              <w:rFonts w:ascii="Cambria Math" w:hAnsi="Cambria Math" w:hint="eastAsia"/>
            </w:rPr>
            <m:t>最大</m:t>
          </m:r>
          <m:r>
            <m:rPr>
              <m:sty m:val="p"/>
            </m:rPr>
            <w:rPr>
              <w:rFonts w:ascii="Cambria Math" w:hAnsi="Cambria Math" w:hint="eastAsia"/>
            </w:rPr>
            <m:t>EPDO</m:t>
          </m:r>
        </m:oMath>
      </m:oMathPara>
    </w:p>
    <w:p w:rsidR="00F94F2F" w:rsidRPr="006F2A65" w:rsidRDefault="00F94F2F" w:rsidP="00F94F2F">
      <w:pPr>
        <w:pStyle w:val="ae"/>
        <w:ind w:firstLine="480"/>
      </w:pPr>
      <m:oMathPara>
        <m:oMath>
          <m:r>
            <m:rPr>
              <m:sty m:val="p"/>
            </m:rPr>
            <w:rPr>
              <w:rFonts w:ascii="Cambria Math" w:hAnsi="Cambria Math" w:hint="eastAsia"/>
            </w:rPr>
            <m:t>CBI=SRI+SSI</m:t>
          </m:r>
        </m:oMath>
      </m:oMathPara>
    </w:p>
    <w:p w:rsidR="00F94F2F" w:rsidRPr="006F2A65" w:rsidRDefault="00F94F2F" w:rsidP="00F94F2F">
      <w:pPr>
        <w:pStyle w:val="ae"/>
        <w:ind w:firstLine="480"/>
      </w:pPr>
      <w:r w:rsidRPr="006F2A65">
        <w:rPr>
          <w:rFonts w:hint="eastAsia"/>
        </w:rPr>
        <w:t>CBI</w:t>
      </w:r>
      <w:r w:rsidRPr="006F2A65">
        <w:rPr>
          <w:rFonts w:hint="eastAsia"/>
        </w:rPr>
        <w:t>指標的大小可視為高風險肇事路口參考排序，但最終改善路口</w:t>
      </w:r>
      <w:r w:rsidRPr="006F2A65">
        <w:t>還是</w:t>
      </w:r>
      <w:r w:rsidRPr="006F2A65">
        <w:rPr>
          <w:rFonts w:hint="eastAsia"/>
        </w:rPr>
        <w:t>會經由需求訪談與召開工作會議以確認目標路口及主要事故型態，以符合地方政府政策推行趨勢，例如</w:t>
      </w:r>
      <w:r w:rsidRPr="006F2A65">
        <w:rPr>
          <w:rFonts w:hint="eastAsia"/>
        </w:rPr>
        <w:t>:</w:t>
      </w:r>
      <w:r w:rsidRPr="006F2A65">
        <w:rPr>
          <w:rFonts w:hint="eastAsia"/>
        </w:rPr>
        <w:t>高風險行人、年輕機車族、特定對撞型態等，進而設定適當的績效或觀測評估準則，如</w:t>
      </w:r>
      <w:r w:rsidRPr="006F2A65">
        <w:rPr>
          <w:rFonts w:hint="eastAsia"/>
        </w:rPr>
        <w:t>:</w:t>
      </w:r>
      <w:r w:rsidRPr="006F2A65">
        <w:rPr>
          <w:rFonts w:hint="eastAsia"/>
        </w:rPr>
        <w:t>安全指標、核心指標、行為指標等，達到因地制宜、對症下藥的改善效果，流程可參考圖</w:t>
      </w:r>
      <w:r w:rsidRPr="006F2A65">
        <w:rPr>
          <w:rFonts w:hint="eastAsia"/>
        </w:rPr>
        <w:t>2.4-1</w:t>
      </w:r>
      <w:r w:rsidRPr="006F2A65">
        <w:rPr>
          <w:rFonts w:hint="eastAsia"/>
        </w:rPr>
        <w:t>。</w:t>
      </w:r>
    </w:p>
    <w:p w:rsidR="00F94F2F" w:rsidRPr="006F2A65" w:rsidRDefault="00F94F2F" w:rsidP="00F94F2F">
      <w:pPr>
        <w:jc w:val="center"/>
      </w:pPr>
      <w:r w:rsidRPr="006F2A65">
        <w:rPr>
          <w:rFonts w:hint="eastAsia"/>
          <w:noProof/>
        </w:rPr>
        <w:drawing>
          <wp:inline distT="0" distB="0" distL="0" distR="0" wp14:anchorId="7FCD4775" wp14:editId="013B5283">
            <wp:extent cx="4452730" cy="3501796"/>
            <wp:effectExtent l="0" t="0" r="508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452730" cy="3501796"/>
                    </a:xfrm>
                    <a:prstGeom prst="rect">
                      <a:avLst/>
                    </a:prstGeom>
                    <a:noFill/>
                    <a:ln>
                      <a:noFill/>
                    </a:ln>
                  </pic:spPr>
                </pic:pic>
              </a:graphicData>
            </a:graphic>
          </wp:inline>
        </w:drawing>
      </w:r>
    </w:p>
    <w:p w:rsidR="00F94F2F" w:rsidRPr="006F2A65" w:rsidRDefault="00F94F2F" w:rsidP="00243CD8">
      <w:pPr>
        <w:pStyle w:val="ac"/>
        <w:spacing w:before="163"/>
        <w:rPr>
          <w:lang w:bidi="he-IL"/>
        </w:rPr>
      </w:pPr>
      <w:bookmarkStart w:id="858" w:name="_Toc91594128"/>
      <w:r w:rsidRPr="006F2A65">
        <w:rPr>
          <w:rFonts w:hint="eastAsia"/>
        </w:rPr>
        <w:t>圖</w:t>
      </w:r>
      <w:r w:rsidRPr="006F2A65">
        <w:rPr>
          <w:rFonts w:hint="eastAsia"/>
        </w:rPr>
        <w:t xml:space="preserve">2.4-1 </w:t>
      </w:r>
      <w:r w:rsidRPr="006F2A65">
        <w:rPr>
          <w:rFonts w:hint="eastAsia"/>
          <w:lang w:bidi="he-IL"/>
        </w:rPr>
        <w:t>目標路口選定流程示意圖</w:t>
      </w:r>
      <w:bookmarkEnd w:id="858"/>
    </w:p>
    <w:p w:rsidR="00CF721E" w:rsidRPr="006F2A65" w:rsidRDefault="00CF721E" w:rsidP="00E115CC">
      <w:pPr>
        <w:pStyle w:val="ac"/>
        <w:spacing w:before="163"/>
        <w:jc w:val="left"/>
      </w:pPr>
    </w:p>
    <w:p w:rsidR="00E115CC" w:rsidRPr="006F2A65" w:rsidRDefault="00E115CC" w:rsidP="00F94F2F">
      <w:pPr>
        <w:pStyle w:val="2"/>
        <w:rPr>
          <w:lang w:bidi="he-IL"/>
        </w:rPr>
      </w:pPr>
      <w:r w:rsidRPr="006F2A65">
        <w:rPr>
          <w:lang w:bidi="he-IL"/>
        </w:rPr>
        <w:br w:type="page"/>
      </w:r>
    </w:p>
    <w:p w:rsidR="00F94F2F" w:rsidRPr="006F2A65" w:rsidRDefault="00F94F2F" w:rsidP="00F94F2F">
      <w:pPr>
        <w:pStyle w:val="2"/>
        <w:rPr>
          <w:lang w:bidi="he-IL"/>
        </w:rPr>
      </w:pPr>
      <w:bookmarkStart w:id="859" w:name="_Toc91593875"/>
      <w:r w:rsidRPr="006F2A65">
        <w:rPr>
          <w:rFonts w:hint="eastAsia"/>
          <w:lang w:bidi="he-IL"/>
        </w:rPr>
        <w:lastRenderedPageBreak/>
        <w:t xml:space="preserve">2.5 </w:t>
      </w:r>
      <w:r w:rsidRPr="006F2A65">
        <w:rPr>
          <w:rFonts w:hint="eastAsia"/>
          <w:lang w:bidi="he-IL"/>
        </w:rPr>
        <w:t>交通現況調查分析</w:t>
      </w:r>
      <w:bookmarkEnd w:id="859"/>
    </w:p>
    <w:p w:rsidR="00F94F2F" w:rsidRPr="006F2A65" w:rsidRDefault="00F94F2F" w:rsidP="00F94F2F">
      <w:pPr>
        <w:pStyle w:val="21"/>
        <w:rPr>
          <w:lang w:bidi="he-IL"/>
        </w:rPr>
      </w:pPr>
      <w:r w:rsidRPr="006F2A65">
        <w:rPr>
          <w:rFonts w:hint="eastAsia"/>
          <w:lang w:bidi="he-IL"/>
        </w:rPr>
        <w:t>交通現況資料蒐集大致可分為道路幾何特性、交通管制措施、號</w:t>
      </w:r>
      <w:proofErr w:type="gramStart"/>
      <w:r w:rsidRPr="006F2A65">
        <w:rPr>
          <w:rFonts w:hint="eastAsia"/>
          <w:lang w:bidi="he-IL"/>
        </w:rPr>
        <w:t>誌</w:t>
      </w:r>
      <w:proofErr w:type="gramEnd"/>
      <w:r w:rsidRPr="006F2A65">
        <w:rPr>
          <w:rFonts w:hint="eastAsia"/>
          <w:lang w:bidi="he-IL"/>
        </w:rPr>
        <w:t>時制計畫、交通量特性等。工作範圍為</w:t>
      </w:r>
      <w:r w:rsidRPr="006F2A65">
        <w:rPr>
          <w:rFonts w:hint="eastAsia"/>
          <w:lang w:bidi="he-IL"/>
        </w:rPr>
        <w:t>20</w:t>
      </w:r>
      <w:r w:rsidRPr="006F2A65">
        <w:rPr>
          <w:rFonts w:hint="eastAsia"/>
          <w:lang w:bidi="he-IL"/>
        </w:rPr>
        <w:t>處易肇事改善路口，以路口各臨近方向</w:t>
      </w:r>
      <w:r w:rsidRPr="006F2A65">
        <w:rPr>
          <w:rFonts w:hint="eastAsia"/>
          <w:lang w:bidi="he-IL"/>
        </w:rPr>
        <w:t>50</w:t>
      </w:r>
      <w:r w:rsidRPr="006F2A65">
        <w:rPr>
          <w:rFonts w:hint="eastAsia"/>
          <w:lang w:bidi="he-IL"/>
        </w:rPr>
        <w:t>公尺範圍為原則，現況調查工作內容如表</w:t>
      </w:r>
      <w:r w:rsidRPr="006F2A65">
        <w:rPr>
          <w:rFonts w:hint="eastAsia"/>
          <w:lang w:bidi="he-IL"/>
        </w:rPr>
        <w:t>2.5-1</w:t>
      </w:r>
      <w:r w:rsidRPr="006F2A65">
        <w:rPr>
          <w:rFonts w:hint="eastAsia"/>
          <w:lang w:bidi="he-IL"/>
        </w:rPr>
        <w:t>所示，配合蒐集的資料繪製肇事地點診斷表，如表</w:t>
      </w:r>
      <w:r w:rsidRPr="006F2A65">
        <w:rPr>
          <w:rFonts w:hint="eastAsia"/>
          <w:lang w:bidi="he-IL"/>
        </w:rPr>
        <w:t>2.5-2</w:t>
      </w:r>
      <w:r w:rsidRPr="006F2A65">
        <w:rPr>
          <w:rFonts w:hint="eastAsia"/>
          <w:lang w:bidi="he-IL"/>
        </w:rPr>
        <w:t>所示。</w:t>
      </w:r>
    </w:p>
    <w:p w:rsidR="00F94F2F" w:rsidRPr="006F2A65" w:rsidRDefault="00F94F2F" w:rsidP="00F94F2F">
      <w:pPr>
        <w:pStyle w:val="aa"/>
        <w:spacing w:before="326" w:after="65"/>
      </w:pPr>
      <w:bookmarkStart w:id="860" w:name="_Toc91594115"/>
      <w:r w:rsidRPr="006F2A65">
        <w:rPr>
          <w:rFonts w:hint="eastAsia"/>
        </w:rPr>
        <w:t>表</w:t>
      </w:r>
      <w:r w:rsidRPr="006F2A65">
        <w:rPr>
          <w:rFonts w:hint="eastAsia"/>
        </w:rPr>
        <w:t>2.5-1</w:t>
      </w:r>
      <w:r w:rsidR="00A21B03" w:rsidRPr="006F2A65">
        <w:rPr>
          <w:rFonts w:hint="eastAsia"/>
        </w:rPr>
        <w:t xml:space="preserve"> </w:t>
      </w:r>
      <w:r w:rsidRPr="006F2A65">
        <w:rPr>
          <w:rFonts w:hint="eastAsia"/>
        </w:rPr>
        <w:t>現況調查工作表</w:t>
      </w:r>
      <w:bookmarkEnd w:id="860"/>
    </w:p>
    <w:tbl>
      <w:tblPr>
        <w:tblStyle w:val="af6"/>
        <w:tblW w:w="5000" w:type="pct"/>
        <w:tblLook w:val="04A0" w:firstRow="1" w:lastRow="0" w:firstColumn="1" w:lastColumn="0" w:noHBand="0" w:noVBand="1"/>
      </w:tblPr>
      <w:tblGrid>
        <w:gridCol w:w="436"/>
        <w:gridCol w:w="437"/>
        <w:gridCol w:w="3090"/>
        <w:gridCol w:w="4339"/>
      </w:tblGrid>
      <w:tr w:rsidR="00980FE6" w:rsidRPr="006F2A65" w:rsidTr="00BD5F82">
        <w:tc>
          <w:tcPr>
            <w:tcW w:w="263" w:type="pct"/>
            <w:shd w:val="clear" w:color="auto" w:fill="D9D9D9" w:themeFill="background1" w:themeFillShade="D9"/>
            <w:vAlign w:val="center"/>
          </w:tcPr>
          <w:p w:rsidR="00F94F2F" w:rsidRPr="006F2A65" w:rsidRDefault="00F94F2F" w:rsidP="00BD5F82">
            <w:pPr>
              <w:pStyle w:val="a3"/>
              <w:spacing w:before="65" w:after="65"/>
            </w:pPr>
            <w:r w:rsidRPr="006F2A65">
              <w:t>項次</w:t>
            </w:r>
          </w:p>
        </w:tc>
        <w:tc>
          <w:tcPr>
            <w:tcW w:w="263" w:type="pct"/>
            <w:shd w:val="clear" w:color="auto" w:fill="D9D9D9" w:themeFill="background1" w:themeFillShade="D9"/>
          </w:tcPr>
          <w:p w:rsidR="00F94F2F" w:rsidRPr="006F2A65" w:rsidRDefault="00F94F2F" w:rsidP="00BD5F82">
            <w:pPr>
              <w:pStyle w:val="a3"/>
              <w:spacing w:before="65" w:after="65"/>
            </w:pPr>
            <w:r w:rsidRPr="006F2A65">
              <w:rPr>
                <w:rFonts w:hint="eastAsia"/>
              </w:rPr>
              <w:t>項目</w:t>
            </w:r>
          </w:p>
        </w:tc>
        <w:tc>
          <w:tcPr>
            <w:tcW w:w="1861" w:type="pct"/>
            <w:shd w:val="clear" w:color="auto" w:fill="D9D9D9" w:themeFill="background1" w:themeFillShade="D9"/>
            <w:vAlign w:val="center"/>
          </w:tcPr>
          <w:p w:rsidR="00F94F2F" w:rsidRPr="006F2A65" w:rsidRDefault="00F94F2F" w:rsidP="00BD5F82">
            <w:pPr>
              <w:pStyle w:val="a3"/>
              <w:spacing w:before="65" w:after="65"/>
            </w:pPr>
            <w:r w:rsidRPr="006F2A65">
              <w:rPr>
                <w:rFonts w:hint="eastAsia"/>
              </w:rPr>
              <w:t>工作內容</w:t>
            </w:r>
          </w:p>
        </w:tc>
        <w:tc>
          <w:tcPr>
            <w:tcW w:w="2613" w:type="pct"/>
            <w:shd w:val="clear" w:color="auto" w:fill="D9D9D9" w:themeFill="background1" w:themeFillShade="D9"/>
            <w:vAlign w:val="center"/>
          </w:tcPr>
          <w:p w:rsidR="00F94F2F" w:rsidRPr="006F2A65" w:rsidRDefault="00F94F2F" w:rsidP="00BD5F82">
            <w:pPr>
              <w:pStyle w:val="a3"/>
              <w:spacing w:before="65" w:after="65"/>
            </w:pPr>
            <w:r w:rsidRPr="006F2A65">
              <w:rPr>
                <w:rFonts w:hint="eastAsia"/>
              </w:rPr>
              <w:t>內容說明</w:t>
            </w:r>
          </w:p>
        </w:tc>
      </w:tr>
      <w:tr w:rsidR="00980FE6" w:rsidRPr="006F2A65" w:rsidTr="00BD5F82">
        <w:tc>
          <w:tcPr>
            <w:tcW w:w="263" w:type="pct"/>
            <w:vMerge w:val="restart"/>
            <w:vAlign w:val="center"/>
          </w:tcPr>
          <w:p w:rsidR="00F94F2F" w:rsidRPr="006F2A65" w:rsidRDefault="00F94F2F" w:rsidP="00BD5F82">
            <w:pPr>
              <w:pStyle w:val="a3"/>
              <w:spacing w:before="65" w:after="65"/>
            </w:pPr>
            <w:r w:rsidRPr="006F2A65">
              <w:rPr>
                <w:rFonts w:hint="eastAsia"/>
              </w:rPr>
              <w:t>道</w:t>
            </w:r>
          </w:p>
          <w:p w:rsidR="00F94F2F" w:rsidRPr="006F2A65" w:rsidRDefault="00F94F2F" w:rsidP="00BD5F82">
            <w:pPr>
              <w:pStyle w:val="a3"/>
              <w:spacing w:before="65" w:after="65"/>
            </w:pPr>
            <w:r w:rsidRPr="006F2A65">
              <w:rPr>
                <w:rFonts w:hint="eastAsia"/>
              </w:rPr>
              <w:t>路</w:t>
            </w:r>
          </w:p>
          <w:p w:rsidR="00F94F2F" w:rsidRPr="006F2A65" w:rsidRDefault="00F94F2F" w:rsidP="00BD5F82">
            <w:pPr>
              <w:pStyle w:val="a3"/>
              <w:spacing w:before="65" w:after="65"/>
            </w:pPr>
            <w:r w:rsidRPr="006F2A65">
              <w:rPr>
                <w:rFonts w:hint="eastAsia"/>
              </w:rPr>
              <w:t>幾</w:t>
            </w:r>
          </w:p>
          <w:p w:rsidR="00F94F2F" w:rsidRPr="006F2A65" w:rsidRDefault="00F94F2F" w:rsidP="00BD5F82">
            <w:pPr>
              <w:pStyle w:val="a3"/>
              <w:spacing w:before="65" w:after="65"/>
            </w:pPr>
            <w:r w:rsidRPr="006F2A65">
              <w:rPr>
                <w:rFonts w:hint="eastAsia"/>
              </w:rPr>
              <w:t>何</w:t>
            </w:r>
          </w:p>
          <w:p w:rsidR="00F94F2F" w:rsidRPr="006F2A65" w:rsidRDefault="00F94F2F" w:rsidP="00BD5F82">
            <w:pPr>
              <w:pStyle w:val="a3"/>
              <w:spacing w:before="65" w:after="65"/>
            </w:pPr>
            <w:r w:rsidRPr="006F2A65">
              <w:rPr>
                <w:rFonts w:hint="eastAsia"/>
              </w:rPr>
              <w:t>特</w:t>
            </w:r>
          </w:p>
          <w:p w:rsidR="00F94F2F" w:rsidRPr="006F2A65" w:rsidRDefault="00F94F2F" w:rsidP="00BD5F82">
            <w:pPr>
              <w:pStyle w:val="a3"/>
              <w:spacing w:before="65" w:after="65"/>
            </w:pPr>
            <w:r w:rsidRPr="006F2A65">
              <w:rPr>
                <w:rFonts w:hint="eastAsia"/>
              </w:rPr>
              <w:t>性</w:t>
            </w:r>
          </w:p>
        </w:tc>
        <w:tc>
          <w:tcPr>
            <w:tcW w:w="263" w:type="pct"/>
            <w:vAlign w:val="center"/>
          </w:tcPr>
          <w:p w:rsidR="00F94F2F" w:rsidRPr="006F2A65" w:rsidRDefault="00F94F2F" w:rsidP="00BD5F82">
            <w:pPr>
              <w:pStyle w:val="a3"/>
              <w:spacing w:before="65" w:after="65"/>
            </w:pPr>
            <w:r w:rsidRPr="006F2A65">
              <w:rPr>
                <w:rFonts w:hint="eastAsia"/>
              </w:rPr>
              <w:t>1</w:t>
            </w:r>
          </w:p>
        </w:tc>
        <w:tc>
          <w:tcPr>
            <w:tcW w:w="1861" w:type="pct"/>
            <w:vAlign w:val="center"/>
          </w:tcPr>
          <w:p w:rsidR="00F94F2F" w:rsidRPr="006F2A65" w:rsidRDefault="00F94F2F" w:rsidP="00BD5F82">
            <w:pPr>
              <w:pStyle w:val="a3"/>
              <w:spacing w:before="65" w:after="65"/>
              <w:jc w:val="left"/>
            </w:pPr>
            <w:r w:rsidRPr="006F2A65">
              <w:rPr>
                <w:rFonts w:hint="eastAsia"/>
              </w:rPr>
              <w:t>路口型式</w:t>
            </w:r>
          </w:p>
        </w:tc>
        <w:tc>
          <w:tcPr>
            <w:tcW w:w="2613" w:type="pct"/>
            <w:vAlign w:val="center"/>
          </w:tcPr>
          <w:p w:rsidR="00F94F2F" w:rsidRPr="006F2A65" w:rsidRDefault="00F94F2F" w:rsidP="00BD5F82">
            <w:pPr>
              <w:pStyle w:val="a3"/>
              <w:spacing w:before="65" w:after="65"/>
              <w:jc w:val="left"/>
            </w:pPr>
            <w:r w:rsidRPr="006F2A65">
              <w:rPr>
                <w:rFonts w:hint="eastAsia"/>
              </w:rPr>
              <w:t>三叉、四叉、五叉路口等。</w:t>
            </w:r>
          </w:p>
        </w:tc>
      </w:tr>
      <w:tr w:rsidR="00980FE6" w:rsidRPr="006F2A65" w:rsidTr="00BD5F82">
        <w:tc>
          <w:tcPr>
            <w:tcW w:w="263" w:type="pct"/>
            <w:vMerge/>
            <w:vAlign w:val="center"/>
          </w:tcPr>
          <w:p w:rsidR="00F94F2F" w:rsidRPr="006F2A65" w:rsidRDefault="00F94F2F" w:rsidP="00BD5F82">
            <w:pPr>
              <w:pStyle w:val="a3"/>
              <w:spacing w:before="65" w:after="65"/>
            </w:pPr>
          </w:p>
        </w:tc>
        <w:tc>
          <w:tcPr>
            <w:tcW w:w="263" w:type="pct"/>
            <w:vAlign w:val="center"/>
          </w:tcPr>
          <w:p w:rsidR="00F94F2F" w:rsidRPr="006F2A65" w:rsidRDefault="00F94F2F" w:rsidP="00BD5F82">
            <w:pPr>
              <w:pStyle w:val="a3"/>
              <w:spacing w:before="65" w:after="65"/>
            </w:pPr>
            <w:r w:rsidRPr="006F2A65">
              <w:rPr>
                <w:rFonts w:hint="eastAsia"/>
              </w:rPr>
              <w:t>2</w:t>
            </w:r>
          </w:p>
        </w:tc>
        <w:tc>
          <w:tcPr>
            <w:tcW w:w="1861" w:type="pct"/>
            <w:vAlign w:val="center"/>
          </w:tcPr>
          <w:p w:rsidR="00F94F2F" w:rsidRPr="006F2A65" w:rsidRDefault="00F94F2F" w:rsidP="00BD5F82">
            <w:pPr>
              <w:pStyle w:val="a3"/>
              <w:spacing w:before="65" w:after="65"/>
              <w:jc w:val="left"/>
            </w:pPr>
            <w:r w:rsidRPr="006F2A65">
              <w:rPr>
                <w:rFonts w:hint="eastAsia"/>
              </w:rPr>
              <w:t>車道</w:t>
            </w:r>
            <w:proofErr w:type="gramStart"/>
            <w:r w:rsidRPr="006F2A65">
              <w:rPr>
                <w:rFonts w:hint="eastAsia"/>
              </w:rPr>
              <w:t>佈</w:t>
            </w:r>
            <w:proofErr w:type="gramEnd"/>
            <w:r w:rsidRPr="006F2A65">
              <w:rPr>
                <w:rFonts w:hint="eastAsia"/>
              </w:rPr>
              <w:t>設與寬度</w:t>
            </w:r>
          </w:p>
        </w:tc>
        <w:tc>
          <w:tcPr>
            <w:tcW w:w="2613" w:type="pct"/>
            <w:vAlign w:val="center"/>
          </w:tcPr>
          <w:p w:rsidR="00F94F2F" w:rsidRPr="006F2A65" w:rsidRDefault="00F94F2F" w:rsidP="00BD5F82">
            <w:pPr>
              <w:pStyle w:val="a3"/>
              <w:spacing w:before="65" w:after="65"/>
              <w:jc w:val="left"/>
            </w:pPr>
            <w:r w:rsidRPr="006F2A65">
              <w:rPr>
                <w:rFonts w:hint="eastAsia"/>
              </w:rPr>
              <w:t>快車道配置、慢車道寬度、左右轉專用道長度、機車停等區大小與位置等。</w:t>
            </w:r>
          </w:p>
        </w:tc>
      </w:tr>
      <w:tr w:rsidR="00980FE6" w:rsidRPr="006F2A65" w:rsidTr="00BD5F82">
        <w:tc>
          <w:tcPr>
            <w:tcW w:w="263" w:type="pct"/>
            <w:vMerge/>
            <w:vAlign w:val="center"/>
          </w:tcPr>
          <w:p w:rsidR="00F94F2F" w:rsidRPr="006F2A65" w:rsidRDefault="00F94F2F" w:rsidP="00BD5F82">
            <w:pPr>
              <w:pStyle w:val="a3"/>
              <w:spacing w:before="65" w:after="65"/>
            </w:pPr>
          </w:p>
        </w:tc>
        <w:tc>
          <w:tcPr>
            <w:tcW w:w="263" w:type="pct"/>
            <w:vAlign w:val="center"/>
          </w:tcPr>
          <w:p w:rsidR="00F94F2F" w:rsidRPr="006F2A65" w:rsidRDefault="00F94F2F" w:rsidP="00BD5F82">
            <w:pPr>
              <w:pStyle w:val="a3"/>
              <w:spacing w:before="65" w:after="65"/>
            </w:pPr>
            <w:r w:rsidRPr="006F2A65">
              <w:rPr>
                <w:rFonts w:hint="eastAsia"/>
              </w:rPr>
              <w:t>3</w:t>
            </w:r>
          </w:p>
        </w:tc>
        <w:tc>
          <w:tcPr>
            <w:tcW w:w="1861" w:type="pct"/>
            <w:vAlign w:val="center"/>
          </w:tcPr>
          <w:p w:rsidR="00F94F2F" w:rsidRPr="006F2A65" w:rsidRDefault="00F94F2F" w:rsidP="00BD5F82">
            <w:pPr>
              <w:pStyle w:val="a3"/>
              <w:spacing w:before="65" w:after="65"/>
              <w:jc w:val="left"/>
            </w:pPr>
            <w:r w:rsidRPr="006F2A65">
              <w:rPr>
                <w:rFonts w:hint="eastAsia"/>
              </w:rPr>
              <w:t>道路分隔型態</w:t>
            </w:r>
          </w:p>
        </w:tc>
        <w:tc>
          <w:tcPr>
            <w:tcW w:w="2613" w:type="pct"/>
            <w:vAlign w:val="center"/>
          </w:tcPr>
          <w:p w:rsidR="00F94F2F" w:rsidRPr="006F2A65" w:rsidRDefault="00F94F2F" w:rsidP="00BD5F82">
            <w:pPr>
              <w:pStyle w:val="a3"/>
              <w:spacing w:before="65" w:after="65"/>
              <w:jc w:val="left"/>
            </w:pPr>
            <w:r w:rsidRPr="006F2A65">
              <w:rPr>
                <w:rFonts w:hint="eastAsia"/>
              </w:rPr>
              <w:t>區分為無分隔、標線分隔、中央分隔、快慢分隔、中央及快慢分隔島等型式。</w:t>
            </w:r>
          </w:p>
        </w:tc>
      </w:tr>
      <w:tr w:rsidR="00980FE6" w:rsidRPr="006F2A65" w:rsidTr="00BD5F82">
        <w:tc>
          <w:tcPr>
            <w:tcW w:w="263" w:type="pct"/>
            <w:vMerge/>
            <w:vAlign w:val="center"/>
          </w:tcPr>
          <w:p w:rsidR="00F94F2F" w:rsidRPr="006F2A65" w:rsidRDefault="00F94F2F" w:rsidP="00BD5F82">
            <w:pPr>
              <w:pStyle w:val="a3"/>
              <w:spacing w:before="65" w:after="65"/>
            </w:pPr>
          </w:p>
        </w:tc>
        <w:tc>
          <w:tcPr>
            <w:tcW w:w="263" w:type="pct"/>
            <w:vAlign w:val="center"/>
          </w:tcPr>
          <w:p w:rsidR="00F94F2F" w:rsidRPr="006F2A65" w:rsidRDefault="00F94F2F" w:rsidP="00BD5F82">
            <w:pPr>
              <w:pStyle w:val="a3"/>
              <w:spacing w:before="65" w:after="65"/>
            </w:pPr>
            <w:r w:rsidRPr="006F2A65">
              <w:rPr>
                <w:rFonts w:hint="eastAsia"/>
              </w:rPr>
              <w:t>4</w:t>
            </w:r>
          </w:p>
        </w:tc>
        <w:tc>
          <w:tcPr>
            <w:tcW w:w="1861" w:type="pct"/>
            <w:vAlign w:val="center"/>
          </w:tcPr>
          <w:p w:rsidR="00F94F2F" w:rsidRPr="006F2A65" w:rsidRDefault="00F94F2F" w:rsidP="00BD5F82">
            <w:pPr>
              <w:pStyle w:val="a3"/>
              <w:spacing w:before="65" w:after="65"/>
              <w:jc w:val="left"/>
            </w:pPr>
            <w:r w:rsidRPr="006F2A65">
              <w:rPr>
                <w:rFonts w:hint="eastAsia"/>
              </w:rPr>
              <w:t>行人設施</w:t>
            </w:r>
          </w:p>
        </w:tc>
        <w:tc>
          <w:tcPr>
            <w:tcW w:w="2613" w:type="pct"/>
            <w:vAlign w:val="center"/>
          </w:tcPr>
          <w:p w:rsidR="00F94F2F" w:rsidRPr="006F2A65" w:rsidRDefault="00F94F2F" w:rsidP="00BD5F82">
            <w:pPr>
              <w:pStyle w:val="a3"/>
              <w:spacing w:before="65" w:after="65"/>
              <w:jc w:val="left"/>
            </w:pPr>
            <w:r w:rsidRPr="006F2A65">
              <w:rPr>
                <w:rFonts w:hint="eastAsia"/>
              </w:rPr>
              <w:t>路口行人穿越設施種類、人行道寬度等。</w:t>
            </w:r>
          </w:p>
        </w:tc>
      </w:tr>
      <w:tr w:rsidR="00980FE6" w:rsidRPr="006F2A65" w:rsidTr="00BD5F82">
        <w:tc>
          <w:tcPr>
            <w:tcW w:w="263" w:type="pct"/>
            <w:vMerge w:val="restart"/>
            <w:vAlign w:val="center"/>
          </w:tcPr>
          <w:p w:rsidR="00F94F2F" w:rsidRPr="006F2A65" w:rsidRDefault="00F94F2F" w:rsidP="00BD5F82">
            <w:pPr>
              <w:pStyle w:val="a3"/>
              <w:spacing w:before="65" w:after="65"/>
            </w:pPr>
            <w:r w:rsidRPr="006F2A65">
              <w:rPr>
                <w:rFonts w:hint="eastAsia"/>
                <w:lang w:bidi="he-IL"/>
              </w:rPr>
              <w:t>號</w:t>
            </w:r>
            <w:proofErr w:type="gramStart"/>
            <w:r w:rsidRPr="006F2A65">
              <w:rPr>
                <w:rFonts w:hint="eastAsia"/>
                <w:lang w:bidi="he-IL"/>
              </w:rPr>
              <w:t>誌</w:t>
            </w:r>
            <w:proofErr w:type="gramEnd"/>
            <w:r w:rsidRPr="006F2A65">
              <w:rPr>
                <w:rFonts w:hint="eastAsia"/>
                <w:lang w:bidi="he-IL"/>
              </w:rPr>
              <w:t>時制計畫</w:t>
            </w:r>
          </w:p>
        </w:tc>
        <w:tc>
          <w:tcPr>
            <w:tcW w:w="263" w:type="pct"/>
            <w:vAlign w:val="center"/>
          </w:tcPr>
          <w:p w:rsidR="00F94F2F" w:rsidRPr="006F2A65" w:rsidRDefault="00F94F2F" w:rsidP="00BD5F82">
            <w:pPr>
              <w:pStyle w:val="a3"/>
              <w:spacing w:before="65" w:after="65"/>
            </w:pPr>
            <w:r w:rsidRPr="006F2A65">
              <w:rPr>
                <w:rFonts w:hint="eastAsia"/>
              </w:rPr>
              <w:t>5</w:t>
            </w:r>
          </w:p>
        </w:tc>
        <w:tc>
          <w:tcPr>
            <w:tcW w:w="1861" w:type="pct"/>
            <w:vAlign w:val="center"/>
          </w:tcPr>
          <w:p w:rsidR="00F94F2F" w:rsidRPr="006F2A65" w:rsidRDefault="00F94F2F" w:rsidP="00BD5F82">
            <w:pPr>
              <w:pStyle w:val="a3"/>
              <w:spacing w:before="65" w:after="65"/>
              <w:jc w:val="left"/>
            </w:pPr>
            <w:r w:rsidRPr="006F2A65">
              <w:rPr>
                <w:rFonts w:hint="eastAsia"/>
              </w:rPr>
              <w:t>時相型態</w:t>
            </w:r>
          </w:p>
        </w:tc>
        <w:tc>
          <w:tcPr>
            <w:tcW w:w="2613" w:type="pct"/>
            <w:vAlign w:val="center"/>
          </w:tcPr>
          <w:p w:rsidR="00F94F2F" w:rsidRPr="006F2A65" w:rsidRDefault="00F94F2F" w:rsidP="00BD5F82">
            <w:pPr>
              <w:pStyle w:val="a3"/>
              <w:spacing w:before="65" w:after="65"/>
              <w:jc w:val="left"/>
            </w:pPr>
            <w:r w:rsidRPr="006F2A65">
              <w:rPr>
                <w:rFonts w:hint="eastAsia"/>
              </w:rPr>
              <w:t>-</w:t>
            </w:r>
          </w:p>
        </w:tc>
      </w:tr>
      <w:tr w:rsidR="00980FE6" w:rsidRPr="006F2A65" w:rsidTr="00BD5F82">
        <w:tc>
          <w:tcPr>
            <w:tcW w:w="263" w:type="pct"/>
            <w:vMerge/>
            <w:vAlign w:val="center"/>
          </w:tcPr>
          <w:p w:rsidR="00F94F2F" w:rsidRPr="006F2A65" w:rsidRDefault="00F94F2F" w:rsidP="00BD5F82">
            <w:pPr>
              <w:pStyle w:val="a3"/>
              <w:spacing w:before="65" w:after="65"/>
            </w:pPr>
          </w:p>
        </w:tc>
        <w:tc>
          <w:tcPr>
            <w:tcW w:w="263" w:type="pct"/>
            <w:vAlign w:val="center"/>
          </w:tcPr>
          <w:p w:rsidR="00F94F2F" w:rsidRPr="006F2A65" w:rsidRDefault="00F94F2F" w:rsidP="00BD5F82">
            <w:pPr>
              <w:pStyle w:val="a3"/>
              <w:spacing w:before="65" w:after="65"/>
            </w:pPr>
            <w:r w:rsidRPr="006F2A65">
              <w:rPr>
                <w:rFonts w:hint="eastAsia"/>
              </w:rPr>
              <w:t>6</w:t>
            </w:r>
          </w:p>
        </w:tc>
        <w:tc>
          <w:tcPr>
            <w:tcW w:w="1861" w:type="pct"/>
            <w:vAlign w:val="center"/>
          </w:tcPr>
          <w:p w:rsidR="00F94F2F" w:rsidRPr="006F2A65" w:rsidRDefault="00F94F2F" w:rsidP="00BD5F82">
            <w:pPr>
              <w:pStyle w:val="a3"/>
              <w:spacing w:before="65" w:after="65"/>
              <w:jc w:val="left"/>
            </w:pPr>
            <w:r w:rsidRPr="006F2A65">
              <w:rPr>
                <w:rFonts w:hint="eastAsia"/>
              </w:rPr>
              <w:t>週期時比</w:t>
            </w:r>
          </w:p>
        </w:tc>
        <w:tc>
          <w:tcPr>
            <w:tcW w:w="2613" w:type="pct"/>
            <w:vAlign w:val="center"/>
          </w:tcPr>
          <w:p w:rsidR="00F94F2F" w:rsidRPr="006F2A65" w:rsidRDefault="00F94F2F" w:rsidP="00BD5F82">
            <w:pPr>
              <w:pStyle w:val="a3"/>
              <w:spacing w:before="65" w:after="65"/>
              <w:jc w:val="left"/>
            </w:pPr>
            <w:r w:rsidRPr="006F2A65">
              <w:rPr>
                <w:rFonts w:hint="eastAsia"/>
              </w:rPr>
              <w:t>含綠燈、黃燈、全紅秒數</w:t>
            </w:r>
          </w:p>
        </w:tc>
      </w:tr>
      <w:tr w:rsidR="00980FE6" w:rsidRPr="006F2A65" w:rsidTr="00BD5F82">
        <w:tc>
          <w:tcPr>
            <w:tcW w:w="263" w:type="pct"/>
            <w:vMerge/>
            <w:vAlign w:val="center"/>
          </w:tcPr>
          <w:p w:rsidR="00F94F2F" w:rsidRPr="006F2A65" w:rsidRDefault="00F94F2F" w:rsidP="00BD5F82">
            <w:pPr>
              <w:pStyle w:val="a3"/>
              <w:spacing w:before="65" w:after="65"/>
            </w:pPr>
          </w:p>
        </w:tc>
        <w:tc>
          <w:tcPr>
            <w:tcW w:w="263" w:type="pct"/>
            <w:vAlign w:val="center"/>
          </w:tcPr>
          <w:p w:rsidR="00F94F2F" w:rsidRPr="006F2A65" w:rsidRDefault="00F94F2F" w:rsidP="00BD5F82">
            <w:pPr>
              <w:pStyle w:val="a3"/>
              <w:spacing w:before="65" w:after="65"/>
            </w:pPr>
            <w:r w:rsidRPr="006F2A65">
              <w:rPr>
                <w:rFonts w:hint="eastAsia"/>
              </w:rPr>
              <w:t>7</w:t>
            </w:r>
          </w:p>
        </w:tc>
        <w:tc>
          <w:tcPr>
            <w:tcW w:w="1861" w:type="pct"/>
            <w:vAlign w:val="center"/>
          </w:tcPr>
          <w:p w:rsidR="00F94F2F" w:rsidRPr="006F2A65" w:rsidRDefault="00F94F2F" w:rsidP="00BD5F82">
            <w:pPr>
              <w:pStyle w:val="a3"/>
              <w:spacing w:before="65" w:after="65"/>
              <w:jc w:val="left"/>
            </w:pPr>
            <w:r w:rsidRPr="006F2A65">
              <w:rPr>
                <w:rFonts w:hint="eastAsia"/>
              </w:rPr>
              <w:t>時差</w:t>
            </w:r>
          </w:p>
        </w:tc>
        <w:tc>
          <w:tcPr>
            <w:tcW w:w="2613" w:type="pct"/>
            <w:vAlign w:val="center"/>
          </w:tcPr>
          <w:p w:rsidR="00F94F2F" w:rsidRPr="006F2A65" w:rsidRDefault="00F94F2F" w:rsidP="00BD5F82">
            <w:pPr>
              <w:pStyle w:val="a3"/>
              <w:spacing w:before="65" w:after="65"/>
              <w:jc w:val="left"/>
            </w:pPr>
            <w:r w:rsidRPr="006F2A65">
              <w:rPr>
                <w:rFonts w:hint="eastAsia"/>
              </w:rPr>
              <w:t>-</w:t>
            </w:r>
          </w:p>
        </w:tc>
      </w:tr>
      <w:tr w:rsidR="00980FE6" w:rsidRPr="006F2A65" w:rsidTr="00BD5F82">
        <w:tc>
          <w:tcPr>
            <w:tcW w:w="263" w:type="pct"/>
            <w:vMerge/>
            <w:vAlign w:val="center"/>
          </w:tcPr>
          <w:p w:rsidR="00F94F2F" w:rsidRPr="006F2A65" w:rsidRDefault="00F94F2F" w:rsidP="00BD5F82">
            <w:pPr>
              <w:pStyle w:val="a3"/>
              <w:spacing w:before="65" w:after="65"/>
            </w:pPr>
          </w:p>
        </w:tc>
        <w:tc>
          <w:tcPr>
            <w:tcW w:w="263" w:type="pct"/>
            <w:vAlign w:val="center"/>
          </w:tcPr>
          <w:p w:rsidR="00F94F2F" w:rsidRPr="006F2A65" w:rsidRDefault="00F94F2F" w:rsidP="00BD5F82">
            <w:pPr>
              <w:pStyle w:val="a3"/>
              <w:spacing w:before="65" w:after="65"/>
            </w:pPr>
            <w:r w:rsidRPr="006F2A65">
              <w:rPr>
                <w:rFonts w:hint="eastAsia"/>
              </w:rPr>
              <w:t>8</w:t>
            </w:r>
          </w:p>
        </w:tc>
        <w:tc>
          <w:tcPr>
            <w:tcW w:w="1861" w:type="pct"/>
            <w:vAlign w:val="center"/>
          </w:tcPr>
          <w:p w:rsidR="00F94F2F" w:rsidRPr="006F2A65" w:rsidRDefault="00F94F2F" w:rsidP="00BD5F82">
            <w:pPr>
              <w:pStyle w:val="a3"/>
              <w:spacing w:before="65" w:after="65"/>
              <w:jc w:val="left"/>
            </w:pPr>
            <w:r w:rsidRPr="006F2A65">
              <w:rPr>
                <w:rFonts w:hint="eastAsia"/>
              </w:rPr>
              <w:t>其他</w:t>
            </w:r>
          </w:p>
        </w:tc>
        <w:tc>
          <w:tcPr>
            <w:tcW w:w="2613" w:type="pct"/>
            <w:vAlign w:val="center"/>
          </w:tcPr>
          <w:p w:rsidR="00F94F2F" w:rsidRPr="006F2A65" w:rsidRDefault="00F94F2F" w:rsidP="00BD5F82">
            <w:pPr>
              <w:pStyle w:val="a3"/>
              <w:spacing w:before="65" w:after="65"/>
              <w:jc w:val="left"/>
            </w:pPr>
            <w:r w:rsidRPr="006F2A65">
              <w:rPr>
                <w:rFonts w:hint="eastAsia"/>
              </w:rPr>
              <w:t>另針對日型態及</w:t>
            </w:r>
            <w:proofErr w:type="gramStart"/>
            <w:r w:rsidRPr="006F2A65">
              <w:rPr>
                <w:rFonts w:hint="eastAsia"/>
              </w:rPr>
              <w:t>時段切分型態</w:t>
            </w:r>
            <w:proofErr w:type="gramEnd"/>
            <w:r w:rsidRPr="006F2A65">
              <w:rPr>
                <w:rFonts w:hint="eastAsia"/>
              </w:rPr>
              <w:t>則視需要予以調查</w:t>
            </w:r>
          </w:p>
        </w:tc>
      </w:tr>
      <w:tr w:rsidR="00980FE6" w:rsidRPr="006F2A65" w:rsidTr="00BD5F82">
        <w:tc>
          <w:tcPr>
            <w:tcW w:w="263" w:type="pct"/>
            <w:vMerge w:val="restart"/>
            <w:vAlign w:val="center"/>
          </w:tcPr>
          <w:p w:rsidR="00F94F2F" w:rsidRPr="006F2A65" w:rsidRDefault="00F94F2F" w:rsidP="00BD5F82">
            <w:pPr>
              <w:pStyle w:val="a3"/>
              <w:spacing w:before="65" w:after="65"/>
            </w:pPr>
            <w:r w:rsidRPr="006F2A65">
              <w:rPr>
                <w:rFonts w:hint="eastAsia"/>
              </w:rPr>
              <w:t>交</w:t>
            </w:r>
          </w:p>
          <w:p w:rsidR="00F94F2F" w:rsidRPr="006F2A65" w:rsidRDefault="00F94F2F" w:rsidP="00BD5F82">
            <w:pPr>
              <w:pStyle w:val="a3"/>
              <w:spacing w:before="65" w:after="65"/>
            </w:pPr>
            <w:r w:rsidRPr="006F2A65">
              <w:rPr>
                <w:rFonts w:hint="eastAsia"/>
              </w:rPr>
              <w:t>通</w:t>
            </w:r>
          </w:p>
          <w:p w:rsidR="00F94F2F" w:rsidRPr="006F2A65" w:rsidRDefault="00F94F2F" w:rsidP="00BD5F82">
            <w:pPr>
              <w:pStyle w:val="a3"/>
              <w:spacing w:before="65" w:after="65"/>
            </w:pPr>
            <w:r w:rsidRPr="006F2A65">
              <w:rPr>
                <w:rFonts w:hint="eastAsia"/>
              </w:rPr>
              <w:t>管</w:t>
            </w:r>
          </w:p>
          <w:p w:rsidR="00F94F2F" w:rsidRPr="006F2A65" w:rsidRDefault="00F94F2F" w:rsidP="00BD5F82">
            <w:pPr>
              <w:pStyle w:val="a3"/>
              <w:spacing w:before="65" w:after="65"/>
            </w:pPr>
            <w:r w:rsidRPr="006F2A65">
              <w:rPr>
                <w:rFonts w:hint="eastAsia"/>
              </w:rPr>
              <w:t>制</w:t>
            </w:r>
          </w:p>
          <w:p w:rsidR="00F94F2F" w:rsidRPr="006F2A65" w:rsidRDefault="00F94F2F" w:rsidP="00BD5F82">
            <w:pPr>
              <w:pStyle w:val="a3"/>
              <w:spacing w:before="65" w:after="65"/>
            </w:pPr>
            <w:proofErr w:type="gramStart"/>
            <w:r w:rsidRPr="006F2A65">
              <w:rPr>
                <w:rFonts w:hint="eastAsia"/>
              </w:rPr>
              <w:t>措</w:t>
            </w:r>
            <w:proofErr w:type="gramEnd"/>
          </w:p>
          <w:p w:rsidR="00F94F2F" w:rsidRPr="006F2A65" w:rsidRDefault="00F94F2F" w:rsidP="00BD5F82">
            <w:pPr>
              <w:pStyle w:val="a3"/>
              <w:spacing w:before="65" w:after="65"/>
            </w:pPr>
            <w:r w:rsidRPr="006F2A65">
              <w:rPr>
                <w:rFonts w:hint="eastAsia"/>
              </w:rPr>
              <w:t>施</w:t>
            </w:r>
          </w:p>
        </w:tc>
        <w:tc>
          <w:tcPr>
            <w:tcW w:w="263" w:type="pct"/>
            <w:vAlign w:val="center"/>
          </w:tcPr>
          <w:p w:rsidR="00F94F2F" w:rsidRPr="006F2A65" w:rsidRDefault="00F94F2F" w:rsidP="00BD5F82">
            <w:pPr>
              <w:pStyle w:val="a3"/>
              <w:spacing w:before="65" w:after="65"/>
            </w:pPr>
            <w:r w:rsidRPr="006F2A65">
              <w:rPr>
                <w:rFonts w:hint="eastAsia"/>
              </w:rPr>
              <w:t>9</w:t>
            </w:r>
          </w:p>
        </w:tc>
        <w:tc>
          <w:tcPr>
            <w:tcW w:w="1861" w:type="pct"/>
            <w:vAlign w:val="center"/>
          </w:tcPr>
          <w:p w:rsidR="00F94F2F" w:rsidRPr="006F2A65" w:rsidRDefault="00F94F2F" w:rsidP="00BD5F82">
            <w:pPr>
              <w:pStyle w:val="a3"/>
              <w:spacing w:before="65" w:after="65"/>
              <w:jc w:val="left"/>
            </w:pPr>
            <w:r w:rsidRPr="006F2A65">
              <w:rPr>
                <w:rFonts w:hint="eastAsia"/>
              </w:rPr>
              <w:t>路口各臨近方向之轉向管制</w:t>
            </w:r>
          </w:p>
        </w:tc>
        <w:tc>
          <w:tcPr>
            <w:tcW w:w="2613" w:type="pct"/>
            <w:vAlign w:val="center"/>
          </w:tcPr>
          <w:p w:rsidR="00F94F2F" w:rsidRPr="006F2A65" w:rsidRDefault="00F94F2F" w:rsidP="00BD5F82">
            <w:pPr>
              <w:pStyle w:val="a3"/>
              <w:spacing w:before="65" w:after="65"/>
              <w:jc w:val="left"/>
            </w:pPr>
            <w:r w:rsidRPr="006F2A65">
              <w:rPr>
                <w:rFonts w:hint="eastAsia"/>
              </w:rPr>
              <w:t>-</w:t>
            </w:r>
          </w:p>
        </w:tc>
      </w:tr>
      <w:tr w:rsidR="00980FE6" w:rsidRPr="006F2A65" w:rsidTr="00BD5F82">
        <w:tc>
          <w:tcPr>
            <w:tcW w:w="263" w:type="pct"/>
            <w:vMerge/>
          </w:tcPr>
          <w:p w:rsidR="00F94F2F" w:rsidRPr="006F2A65" w:rsidRDefault="00F94F2F" w:rsidP="00BD5F82">
            <w:pPr>
              <w:pStyle w:val="a3"/>
              <w:spacing w:before="65" w:after="65"/>
            </w:pPr>
          </w:p>
        </w:tc>
        <w:tc>
          <w:tcPr>
            <w:tcW w:w="263" w:type="pct"/>
          </w:tcPr>
          <w:p w:rsidR="00F94F2F" w:rsidRPr="006F2A65" w:rsidRDefault="00F94F2F" w:rsidP="00BD5F82">
            <w:pPr>
              <w:pStyle w:val="a3"/>
              <w:spacing w:before="65" w:after="65"/>
              <w:jc w:val="left"/>
            </w:pPr>
            <w:r w:rsidRPr="006F2A65">
              <w:rPr>
                <w:rFonts w:hint="eastAsia"/>
              </w:rPr>
              <w:t>1</w:t>
            </w:r>
            <w:r w:rsidRPr="006F2A65">
              <w:t>0</w:t>
            </w:r>
          </w:p>
        </w:tc>
        <w:tc>
          <w:tcPr>
            <w:tcW w:w="1861" w:type="pct"/>
            <w:vAlign w:val="center"/>
          </w:tcPr>
          <w:p w:rsidR="00F94F2F" w:rsidRPr="006F2A65" w:rsidRDefault="00F94F2F" w:rsidP="00BD5F82">
            <w:pPr>
              <w:pStyle w:val="a3"/>
              <w:spacing w:before="65" w:after="65"/>
              <w:jc w:val="left"/>
            </w:pPr>
            <w:r w:rsidRPr="006F2A65">
              <w:rPr>
                <w:rFonts w:hint="eastAsia"/>
              </w:rPr>
              <w:t>路口各臨近方向之速限管制</w:t>
            </w:r>
          </w:p>
        </w:tc>
        <w:tc>
          <w:tcPr>
            <w:tcW w:w="2613" w:type="pct"/>
            <w:vAlign w:val="center"/>
          </w:tcPr>
          <w:p w:rsidR="00F94F2F" w:rsidRPr="006F2A65" w:rsidRDefault="00F94F2F" w:rsidP="00BD5F82">
            <w:pPr>
              <w:pStyle w:val="a3"/>
              <w:spacing w:before="65" w:after="65"/>
              <w:jc w:val="left"/>
            </w:pPr>
            <w:r w:rsidRPr="006F2A65">
              <w:rPr>
                <w:rFonts w:hint="eastAsia"/>
              </w:rPr>
              <w:t>-</w:t>
            </w:r>
          </w:p>
        </w:tc>
      </w:tr>
      <w:tr w:rsidR="00980FE6" w:rsidRPr="006F2A65" w:rsidTr="00BD5F82">
        <w:tc>
          <w:tcPr>
            <w:tcW w:w="263" w:type="pct"/>
            <w:vMerge/>
          </w:tcPr>
          <w:p w:rsidR="00F94F2F" w:rsidRPr="006F2A65" w:rsidRDefault="00F94F2F" w:rsidP="00BD5F82">
            <w:pPr>
              <w:pStyle w:val="a3"/>
              <w:spacing w:before="65" w:after="65"/>
            </w:pPr>
          </w:p>
        </w:tc>
        <w:tc>
          <w:tcPr>
            <w:tcW w:w="263" w:type="pct"/>
          </w:tcPr>
          <w:p w:rsidR="00F94F2F" w:rsidRPr="006F2A65" w:rsidRDefault="00F94F2F" w:rsidP="00BD5F82">
            <w:pPr>
              <w:pStyle w:val="a3"/>
              <w:spacing w:before="65" w:after="65"/>
              <w:jc w:val="left"/>
            </w:pPr>
            <w:r w:rsidRPr="006F2A65">
              <w:rPr>
                <w:rFonts w:hint="eastAsia"/>
              </w:rPr>
              <w:t>1</w:t>
            </w:r>
            <w:r w:rsidRPr="006F2A65">
              <w:t>1</w:t>
            </w:r>
          </w:p>
        </w:tc>
        <w:tc>
          <w:tcPr>
            <w:tcW w:w="1861" w:type="pct"/>
            <w:vAlign w:val="center"/>
          </w:tcPr>
          <w:p w:rsidR="00F94F2F" w:rsidRPr="006F2A65" w:rsidRDefault="00F94F2F" w:rsidP="00BD5F82">
            <w:pPr>
              <w:pStyle w:val="a3"/>
              <w:spacing w:before="65" w:after="65"/>
              <w:jc w:val="left"/>
            </w:pPr>
            <w:r w:rsidRPr="006F2A65">
              <w:rPr>
                <w:rFonts w:hint="eastAsia"/>
              </w:rPr>
              <w:t>路口各臨近方向之停車管制</w:t>
            </w:r>
          </w:p>
        </w:tc>
        <w:tc>
          <w:tcPr>
            <w:tcW w:w="2613" w:type="pct"/>
            <w:vAlign w:val="center"/>
          </w:tcPr>
          <w:p w:rsidR="00F94F2F" w:rsidRPr="006F2A65" w:rsidRDefault="00F94F2F" w:rsidP="00BD5F82">
            <w:pPr>
              <w:pStyle w:val="a3"/>
              <w:spacing w:before="65" w:after="65"/>
              <w:jc w:val="left"/>
            </w:pPr>
            <w:r w:rsidRPr="006F2A65">
              <w:rPr>
                <w:rFonts w:hint="eastAsia"/>
              </w:rPr>
              <w:t>-</w:t>
            </w:r>
          </w:p>
        </w:tc>
      </w:tr>
      <w:tr w:rsidR="00980FE6" w:rsidRPr="006F2A65" w:rsidTr="00BD5F82">
        <w:tc>
          <w:tcPr>
            <w:tcW w:w="263" w:type="pct"/>
            <w:vMerge/>
          </w:tcPr>
          <w:p w:rsidR="00F94F2F" w:rsidRPr="006F2A65" w:rsidRDefault="00F94F2F" w:rsidP="00BD5F82">
            <w:pPr>
              <w:pStyle w:val="a3"/>
              <w:spacing w:before="65" w:after="65"/>
            </w:pPr>
          </w:p>
        </w:tc>
        <w:tc>
          <w:tcPr>
            <w:tcW w:w="263" w:type="pct"/>
          </w:tcPr>
          <w:p w:rsidR="00F94F2F" w:rsidRPr="006F2A65" w:rsidRDefault="00F94F2F" w:rsidP="00BD5F82">
            <w:pPr>
              <w:pStyle w:val="a3"/>
              <w:spacing w:before="65" w:after="65"/>
              <w:jc w:val="left"/>
            </w:pPr>
            <w:r w:rsidRPr="006F2A65">
              <w:rPr>
                <w:rFonts w:hint="eastAsia"/>
              </w:rPr>
              <w:t>1</w:t>
            </w:r>
            <w:r w:rsidRPr="006F2A65">
              <w:t>2</w:t>
            </w:r>
          </w:p>
        </w:tc>
        <w:tc>
          <w:tcPr>
            <w:tcW w:w="1861" w:type="pct"/>
            <w:vAlign w:val="center"/>
          </w:tcPr>
          <w:p w:rsidR="00F94F2F" w:rsidRPr="006F2A65" w:rsidRDefault="00F94F2F" w:rsidP="00BD5F82">
            <w:pPr>
              <w:pStyle w:val="a3"/>
              <w:spacing w:before="65" w:after="65"/>
              <w:jc w:val="left"/>
            </w:pPr>
            <w:r w:rsidRPr="006F2A65">
              <w:rPr>
                <w:rFonts w:hint="eastAsia"/>
              </w:rPr>
              <w:t>路口各臨近方向之禁行管制</w:t>
            </w:r>
          </w:p>
        </w:tc>
        <w:tc>
          <w:tcPr>
            <w:tcW w:w="2613" w:type="pct"/>
            <w:vAlign w:val="center"/>
          </w:tcPr>
          <w:p w:rsidR="00F94F2F" w:rsidRPr="006F2A65" w:rsidRDefault="00F94F2F" w:rsidP="00BD5F82">
            <w:pPr>
              <w:pStyle w:val="a3"/>
              <w:spacing w:before="65" w:after="65"/>
              <w:jc w:val="left"/>
            </w:pPr>
            <w:r w:rsidRPr="006F2A65">
              <w:rPr>
                <w:rFonts w:hint="eastAsia"/>
              </w:rPr>
              <w:t>-</w:t>
            </w:r>
          </w:p>
        </w:tc>
      </w:tr>
      <w:tr w:rsidR="00980FE6" w:rsidRPr="006F2A65" w:rsidTr="00BD5F82">
        <w:tc>
          <w:tcPr>
            <w:tcW w:w="263" w:type="pct"/>
            <w:vMerge/>
          </w:tcPr>
          <w:p w:rsidR="00F94F2F" w:rsidRPr="006F2A65" w:rsidRDefault="00F94F2F" w:rsidP="00BD5F82">
            <w:pPr>
              <w:pStyle w:val="a3"/>
              <w:spacing w:before="65" w:after="65"/>
            </w:pPr>
          </w:p>
        </w:tc>
        <w:tc>
          <w:tcPr>
            <w:tcW w:w="263" w:type="pct"/>
          </w:tcPr>
          <w:p w:rsidR="00F94F2F" w:rsidRPr="006F2A65" w:rsidRDefault="00F94F2F" w:rsidP="00BD5F82">
            <w:pPr>
              <w:pStyle w:val="a3"/>
              <w:spacing w:before="65" w:after="65"/>
              <w:jc w:val="left"/>
            </w:pPr>
            <w:r w:rsidRPr="006F2A65">
              <w:rPr>
                <w:rFonts w:hint="eastAsia"/>
              </w:rPr>
              <w:t>1</w:t>
            </w:r>
            <w:r w:rsidRPr="006F2A65">
              <w:t>3</w:t>
            </w:r>
          </w:p>
        </w:tc>
        <w:tc>
          <w:tcPr>
            <w:tcW w:w="1861" w:type="pct"/>
            <w:vAlign w:val="center"/>
          </w:tcPr>
          <w:p w:rsidR="00F94F2F" w:rsidRPr="006F2A65" w:rsidRDefault="00F94F2F" w:rsidP="00BD5F82">
            <w:pPr>
              <w:pStyle w:val="a3"/>
              <w:spacing w:before="65" w:after="65"/>
              <w:jc w:val="left"/>
            </w:pPr>
            <w:r w:rsidRPr="006F2A65">
              <w:rPr>
                <w:rFonts w:hint="eastAsia"/>
              </w:rPr>
              <w:t>路口各臨近方向之其他管制</w:t>
            </w:r>
          </w:p>
        </w:tc>
        <w:tc>
          <w:tcPr>
            <w:tcW w:w="2613" w:type="pct"/>
            <w:vAlign w:val="center"/>
          </w:tcPr>
          <w:p w:rsidR="00F94F2F" w:rsidRPr="006F2A65" w:rsidRDefault="00F94F2F" w:rsidP="00BD5F82">
            <w:pPr>
              <w:pStyle w:val="a3"/>
              <w:spacing w:before="65" w:after="65"/>
              <w:jc w:val="left"/>
            </w:pPr>
            <w:r w:rsidRPr="006F2A65">
              <w:rPr>
                <w:rFonts w:hint="eastAsia"/>
              </w:rPr>
              <w:t>-</w:t>
            </w:r>
          </w:p>
        </w:tc>
      </w:tr>
      <w:tr w:rsidR="00980FE6" w:rsidRPr="006F2A65" w:rsidTr="00BD5F82">
        <w:trPr>
          <w:trHeight w:val="1008"/>
        </w:trPr>
        <w:tc>
          <w:tcPr>
            <w:tcW w:w="263" w:type="pct"/>
            <w:vMerge w:val="restart"/>
            <w:vAlign w:val="center"/>
          </w:tcPr>
          <w:p w:rsidR="00F94F2F" w:rsidRPr="006F2A65" w:rsidRDefault="00F94F2F" w:rsidP="00BD5F82">
            <w:pPr>
              <w:pStyle w:val="a3"/>
              <w:spacing w:before="65" w:after="65"/>
            </w:pPr>
            <w:r w:rsidRPr="006F2A65">
              <w:rPr>
                <w:rFonts w:hint="eastAsia"/>
              </w:rPr>
              <w:t>交通量特性</w:t>
            </w:r>
          </w:p>
        </w:tc>
        <w:tc>
          <w:tcPr>
            <w:tcW w:w="263" w:type="pct"/>
            <w:vAlign w:val="center"/>
          </w:tcPr>
          <w:p w:rsidR="00F94F2F" w:rsidRPr="006F2A65" w:rsidRDefault="00F94F2F" w:rsidP="00BD5F82">
            <w:pPr>
              <w:pStyle w:val="a3"/>
              <w:spacing w:before="65" w:after="65"/>
            </w:pPr>
            <w:r w:rsidRPr="006F2A65">
              <w:rPr>
                <w:rFonts w:hint="eastAsia"/>
              </w:rPr>
              <w:t>1</w:t>
            </w:r>
            <w:r w:rsidRPr="006F2A65">
              <w:t>4</w:t>
            </w:r>
          </w:p>
        </w:tc>
        <w:tc>
          <w:tcPr>
            <w:tcW w:w="1861" w:type="pct"/>
            <w:vAlign w:val="center"/>
          </w:tcPr>
          <w:p w:rsidR="00F94F2F" w:rsidRPr="006F2A65" w:rsidRDefault="00F94F2F" w:rsidP="00BD5F82">
            <w:pPr>
              <w:pStyle w:val="a3"/>
              <w:spacing w:before="65" w:after="65"/>
              <w:jc w:val="left"/>
            </w:pPr>
            <w:r w:rsidRPr="006F2A65">
              <w:rPr>
                <w:rFonts w:hint="eastAsia"/>
                <w:lang w:bidi="he-IL"/>
              </w:rPr>
              <w:t>車輛轉向特性</w:t>
            </w:r>
          </w:p>
        </w:tc>
        <w:tc>
          <w:tcPr>
            <w:tcW w:w="2613" w:type="pct"/>
            <w:vMerge w:val="restart"/>
            <w:vAlign w:val="center"/>
          </w:tcPr>
          <w:p w:rsidR="00F94F2F" w:rsidRPr="006F2A65" w:rsidRDefault="00F94F2F" w:rsidP="00BD5F82">
            <w:pPr>
              <w:pStyle w:val="a3"/>
              <w:spacing w:before="65" w:after="65"/>
              <w:jc w:val="left"/>
            </w:pPr>
            <w:proofErr w:type="gramStart"/>
            <w:r w:rsidRPr="006F2A65">
              <w:rPr>
                <w:rFonts w:hint="eastAsia"/>
              </w:rPr>
              <w:t>依據前節肇事</w:t>
            </w:r>
            <w:proofErr w:type="gramEnd"/>
            <w:r w:rsidRPr="006F2A65">
              <w:rPr>
                <w:rFonts w:hint="eastAsia"/>
              </w:rPr>
              <w:t>趨勢分析，桃園市主要肇事時段以道路晨昏峰為主，本團隊擬針對易肇事路口改善需求，進行平日尖峰交通量調查，後續仍會依照肇事分析特性佐以補充調查。</w:t>
            </w:r>
          </w:p>
        </w:tc>
      </w:tr>
      <w:tr w:rsidR="00980FE6" w:rsidRPr="006F2A65" w:rsidTr="00BD5F82">
        <w:trPr>
          <w:trHeight w:val="838"/>
        </w:trPr>
        <w:tc>
          <w:tcPr>
            <w:tcW w:w="263" w:type="pct"/>
            <w:vMerge/>
            <w:vAlign w:val="center"/>
          </w:tcPr>
          <w:p w:rsidR="00F94F2F" w:rsidRPr="006F2A65" w:rsidRDefault="00F94F2F" w:rsidP="00BD5F82">
            <w:pPr>
              <w:pStyle w:val="a3"/>
              <w:spacing w:before="65" w:after="65"/>
            </w:pPr>
          </w:p>
        </w:tc>
        <w:tc>
          <w:tcPr>
            <w:tcW w:w="263" w:type="pct"/>
          </w:tcPr>
          <w:p w:rsidR="00F94F2F" w:rsidRPr="006F2A65" w:rsidRDefault="00F94F2F" w:rsidP="00BD5F82">
            <w:pPr>
              <w:pStyle w:val="a3"/>
              <w:spacing w:before="65" w:after="65"/>
              <w:jc w:val="left"/>
            </w:pPr>
            <w:r w:rsidRPr="006F2A65">
              <w:rPr>
                <w:rFonts w:hint="eastAsia"/>
              </w:rPr>
              <w:t>1</w:t>
            </w:r>
            <w:r w:rsidRPr="006F2A65">
              <w:t>5</w:t>
            </w:r>
          </w:p>
        </w:tc>
        <w:tc>
          <w:tcPr>
            <w:tcW w:w="1861" w:type="pct"/>
            <w:vAlign w:val="center"/>
          </w:tcPr>
          <w:p w:rsidR="00F94F2F" w:rsidRPr="006F2A65" w:rsidRDefault="00F94F2F" w:rsidP="00BD5F82">
            <w:pPr>
              <w:pStyle w:val="a3"/>
              <w:spacing w:before="65" w:after="65"/>
              <w:jc w:val="left"/>
            </w:pPr>
            <w:r w:rsidRPr="006F2A65">
              <w:rPr>
                <w:rFonts w:hint="eastAsia"/>
                <w:lang w:bidi="he-IL"/>
              </w:rPr>
              <w:t>車種組成</w:t>
            </w:r>
          </w:p>
        </w:tc>
        <w:tc>
          <w:tcPr>
            <w:tcW w:w="2613" w:type="pct"/>
            <w:vMerge/>
            <w:vAlign w:val="center"/>
          </w:tcPr>
          <w:p w:rsidR="00F94F2F" w:rsidRPr="006F2A65" w:rsidRDefault="00F94F2F" w:rsidP="00BD5F82">
            <w:pPr>
              <w:pStyle w:val="a3"/>
              <w:spacing w:before="65" w:after="65"/>
              <w:jc w:val="left"/>
            </w:pPr>
          </w:p>
        </w:tc>
      </w:tr>
    </w:tbl>
    <w:p w:rsidR="00F94F2F" w:rsidRPr="006F2A65" w:rsidRDefault="00F94F2F" w:rsidP="00F94F2F">
      <w:pPr>
        <w:pStyle w:val="a4"/>
        <w:spacing w:before="65" w:after="65"/>
        <w:sectPr w:rsidR="00F94F2F" w:rsidRPr="006F2A65" w:rsidSect="003709ED">
          <w:headerReference w:type="even" r:id="rId17"/>
          <w:headerReference w:type="default" r:id="rId18"/>
          <w:footerReference w:type="even" r:id="rId19"/>
          <w:footerReference w:type="default" r:id="rId20"/>
          <w:pgSz w:w="11906" w:h="16838" w:code="9"/>
          <w:pgMar w:top="1440" w:right="1797" w:bottom="1440" w:left="1797" w:header="680" w:footer="992" w:gutter="0"/>
          <w:pgNumType w:start="5"/>
          <w:cols w:space="425"/>
          <w:docGrid w:type="lines" w:linePitch="326"/>
        </w:sectPr>
      </w:pPr>
      <w:bookmarkStart w:id="861" w:name="_Toc75990234"/>
      <w:r w:rsidRPr="006F2A65">
        <w:rPr>
          <w:rFonts w:hint="eastAsia"/>
        </w:rPr>
        <w:t>參考資料：本計畫彙整</w:t>
      </w:r>
    </w:p>
    <w:p w:rsidR="00F94F2F" w:rsidRPr="006F2A65" w:rsidRDefault="00F94F2F" w:rsidP="00F94F2F">
      <w:pPr>
        <w:pStyle w:val="aa"/>
        <w:spacing w:before="326" w:after="65"/>
      </w:pPr>
      <w:bookmarkStart w:id="862" w:name="_Toc91594116"/>
      <w:r w:rsidRPr="006F2A65">
        <w:rPr>
          <w:rFonts w:hint="eastAsia"/>
        </w:rPr>
        <w:lastRenderedPageBreak/>
        <w:t>表</w:t>
      </w:r>
      <w:r w:rsidRPr="006F2A65">
        <w:rPr>
          <w:rFonts w:hint="eastAsia"/>
        </w:rPr>
        <w:t>2.5-2</w:t>
      </w:r>
      <w:r w:rsidR="00A21B03" w:rsidRPr="006F2A65">
        <w:rPr>
          <w:rFonts w:hint="eastAsia"/>
        </w:rPr>
        <w:t xml:space="preserve"> </w:t>
      </w:r>
      <w:r w:rsidRPr="006F2A65">
        <w:rPr>
          <w:rFonts w:hint="eastAsia"/>
        </w:rPr>
        <w:t>肇事地點診斷表</w:t>
      </w:r>
      <w:r w:rsidRPr="006F2A65">
        <w:rPr>
          <w:rFonts w:hint="eastAsia"/>
        </w:rPr>
        <w:t>(</w:t>
      </w:r>
      <w:r w:rsidRPr="006F2A65">
        <w:rPr>
          <w:rFonts w:hint="eastAsia"/>
        </w:rPr>
        <w:t>例</w:t>
      </w:r>
      <w:r w:rsidRPr="006F2A65">
        <w:rPr>
          <w:rFonts w:hint="eastAsia"/>
        </w:rPr>
        <w:t>)</w:t>
      </w:r>
      <w:bookmarkEnd w:id="862"/>
    </w:p>
    <w:tbl>
      <w:tblPr>
        <w:tblW w:w="15368"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606"/>
        <w:gridCol w:w="83"/>
        <w:gridCol w:w="289"/>
        <w:gridCol w:w="282"/>
        <w:gridCol w:w="381"/>
        <w:gridCol w:w="49"/>
        <w:gridCol w:w="705"/>
        <w:gridCol w:w="479"/>
        <w:gridCol w:w="446"/>
        <w:gridCol w:w="33"/>
        <w:gridCol w:w="78"/>
        <w:gridCol w:w="473"/>
        <w:gridCol w:w="407"/>
        <w:gridCol w:w="19"/>
        <w:gridCol w:w="900"/>
        <w:gridCol w:w="39"/>
        <w:gridCol w:w="958"/>
        <w:gridCol w:w="9141"/>
      </w:tblGrid>
      <w:tr w:rsidR="00980FE6" w:rsidRPr="006F2A65" w:rsidTr="00BD5F82">
        <w:trPr>
          <w:trHeight w:val="50"/>
        </w:trPr>
        <w:tc>
          <w:tcPr>
            <w:tcW w:w="3431" w:type="dxa"/>
            <w:gridSpan w:val="11"/>
            <w:tcBorders>
              <w:top w:val="single" w:sz="12" w:space="0" w:color="000000"/>
              <w:left w:val="single" w:sz="12" w:space="0" w:color="000000"/>
              <w:bottom w:val="single" w:sz="12" w:space="0" w:color="000000"/>
              <w:right w:val="single" w:sz="12" w:space="0" w:color="000000"/>
            </w:tcBorders>
            <w:vAlign w:val="center"/>
          </w:tcPr>
          <w:p w:rsidR="00F94F2F" w:rsidRPr="006F2A65" w:rsidRDefault="00F94F2F" w:rsidP="00BD5F82">
            <w:pPr>
              <w:spacing w:line="200" w:lineRule="atLeast"/>
              <w:jc w:val="center"/>
              <w:rPr>
                <w:rFonts w:eastAsia="標楷體" w:cs="標楷體"/>
                <w:b/>
                <w:sz w:val="20"/>
              </w:rPr>
            </w:pPr>
          </w:p>
          <w:p w:rsidR="00F94F2F" w:rsidRPr="006F2A65" w:rsidRDefault="00F94F2F" w:rsidP="00BD5F82">
            <w:pPr>
              <w:spacing w:line="200" w:lineRule="atLeast"/>
              <w:jc w:val="center"/>
              <w:rPr>
                <w:rFonts w:eastAsia="標楷體" w:cs="標楷體"/>
                <w:sz w:val="20"/>
              </w:rPr>
            </w:pPr>
            <w:r w:rsidRPr="006F2A65">
              <w:rPr>
                <w:rFonts w:eastAsia="標楷體" w:cs="標楷體"/>
                <w:b/>
                <w:sz w:val="20"/>
              </w:rPr>
              <w:t>路口名稱：</w:t>
            </w:r>
            <w:r w:rsidRPr="006F2A65">
              <w:rPr>
                <w:rFonts w:eastAsia="標楷體" w:cs="標楷體" w:hint="eastAsia"/>
                <w:sz w:val="20"/>
              </w:rPr>
              <w:t>新園鄉龍州路</w:t>
            </w:r>
            <w:r w:rsidRPr="006F2A65">
              <w:rPr>
                <w:rFonts w:eastAsia="標楷體" w:cs="標楷體" w:hint="eastAsia"/>
                <w:sz w:val="20"/>
              </w:rPr>
              <w:t>(</w:t>
            </w:r>
            <w:r w:rsidRPr="006F2A65">
              <w:rPr>
                <w:rFonts w:eastAsia="標楷體" w:cs="標楷體" w:hint="eastAsia"/>
                <w:sz w:val="20"/>
              </w:rPr>
              <w:t>台</w:t>
            </w:r>
            <w:r w:rsidRPr="006F2A65">
              <w:rPr>
                <w:rFonts w:eastAsia="標楷體" w:cs="標楷體" w:hint="eastAsia"/>
                <w:sz w:val="20"/>
              </w:rPr>
              <w:t>17)/</w:t>
            </w:r>
            <w:r w:rsidRPr="006F2A65">
              <w:rPr>
                <w:rFonts w:eastAsia="標楷體" w:cs="標楷體" w:hint="eastAsia"/>
                <w:sz w:val="20"/>
              </w:rPr>
              <w:t>義仁路</w:t>
            </w:r>
            <w:r w:rsidRPr="006F2A65">
              <w:rPr>
                <w:rFonts w:eastAsia="標楷體" w:cs="標楷體" w:hint="eastAsia"/>
                <w:sz w:val="20"/>
              </w:rPr>
              <w:t>/</w:t>
            </w:r>
            <w:r w:rsidRPr="006F2A65">
              <w:rPr>
                <w:rFonts w:eastAsia="標楷體" w:cs="標楷體" w:hint="eastAsia"/>
                <w:sz w:val="20"/>
              </w:rPr>
              <w:t>臥龍路</w:t>
            </w:r>
          </w:p>
        </w:tc>
        <w:tc>
          <w:tcPr>
            <w:tcW w:w="2796" w:type="dxa"/>
            <w:gridSpan w:val="6"/>
            <w:tcBorders>
              <w:top w:val="single" w:sz="12" w:space="0" w:color="000000"/>
              <w:left w:val="single" w:sz="12" w:space="0" w:color="000000"/>
              <w:bottom w:val="single" w:sz="12" w:space="0" w:color="000000"/>
              <w:right w:val="single" w:sz="12" w:space="0" w:color="000000"/>
            </w:tcBorders>
            <w:vAlign w:val="center"/>
          </w:tcPr>
          <w:p w:rsidR="00F94F2F" w:rsidRPr="006F2A65" w:rsidRDefault="00F94F2F" w:rsidP="00BD5F82">
            <w:pPr>
              <w:spacing w:line="200" w:lineRule="atLeast"/>
              <w:ind w:hanging="1"/>
              <w:jc w:val="center"/>
              <w:rPr>
                <w:rFonts w:eastAsia="標楷體" w:cs="標楷體"/>
                <w:sz w:val="20"/>
              </w:rPr>
            </w:pPr>
            <w:r w:rsidRPr="006F2A65">
              <w:rPr>
                <w:rFonts w:eastAsia="標楷體" w:cs="標楷體"/>
                <w:b/>
                <w:sz w:val="20"/>
              </w:rPr>
              <w:t>路口型式：</w:t>
            </w:r>
            <w:r w:rsidRPr="006F2A65">
              <w:rPr>
                <w:rFonts w:eastAsia="標楷體" w:cs="標楷體" w:hint="eastAsia"/>
                <w:sz w:val="20"/>
              </w:rPr>
              <w:t>四</w:t>
            </w:r>
            <w:r w:rsidRPr="006F2A65">
              <w:rPr>
                <w:rFonts w:eastAsia="標楷體" w:cs="標楷體"/>
                <w:sz w:val="20"/>
              </w:rPr>
              <w:t>叉路口</w:t>
            </w:r>
          </w:p>
        </w:tc>
        <w:tc>
          <w:tcPr>
            <w:tcW w:w="9141" w:type="dxa"/>
            <w:tcBorders>
              <w:top w:val="single" w:sz="12" w:space="0" w:color="000000"/>
              <w:left w:val="single" w:sz="12" w:space="0" w:color="000000"/>
              <w:bottom w:val="single" w:sz="12" w:space="0" w:color="000000"/>
              <w:right w:val="single" w:sz="12" w:space="0" w:color="000000"/>
            </w:tcBorders>
            <w:vAlign w:val="center"/>
          </w:tcPr>
          <w:p w:rsidR="00F94F2F" w:rsidRPr="006F2A65" w:rsidRDefault="00F94F2F" w:rsidP="00BD5F82">
            <w:pPr>
              <w:spacing w:line="220" w:lineRule="auto"/>
              <w:ind w:hanging="1"/>
              <w:jc w:val="center"/>
              <w:rPr>
                <w:rFonts w:ascii="標楷體" w:eastAsia="標楷體" w:hAnsi="標楷體" w:cs="標楷體"/>
                <w:b/>
                <w:sz w:val="20"/>
              </w:rPr>
            </w:pPr>
            <w:r w:rsidRPr="006F2A65">
              <w:rPr>
                <w:rFonts w:ascii="標楷體" w:eastAsia="標楷體" w:hAnsi="標楷體" w:cs="標楷體"/>
                <w:b/>
                <w:sz w:val="20"/>
              </w:rPr>
              <w:t>路口幾何與現況圖</w:t>
            </w:r>
          </w:p>
        </w:tc>
      </w:tr>
      <w:tr w:rsidR="00980FE6" w:rsidRPr="006F2A65" w:rsidTr="00BD5F82">
        <w:trPr>
          <w:trHeight w:val="93"/>
        </w:trPr>
        <w:tc>
          <w:tcPr>
            <w:tcW w:w="6227" w:type="dxa"/>
            <w:gridSpan w:val="17"/>
            <w:tcBorders>
              <w:top w:val="single" w:sz="12" w:space="0" w:color="000000"/>
              <w:left w:val="single" w:sz="12" w:space="0" w:color="000000"/>
              <w:bottom w:val="single" w:sz="12" w:space="0" w:color="000000"/>
              <w:right w:val="single" w:sz="12" w:space="0" w:color="000000"/>
            </w:tcBorders>
          </w:tcPr>
          <w:p w:rsidR="00F94F2F" w:rsidRPr="006F2A65" w:rsidRDefault="00F94F2F" w:rsidP="00BD5F82">
            <w:pPr>
              <w:spacing w:line="200" w:lineRule="atLeast"/>
              <w:jc w:val="both"/>
              <w:rPr>
                <w:rFonts w:eastAsia="標楷體" w:cs="標楷體"/>
                <w:sz w:val="20"/>
              </w:rPr>
            </w:pPr>
            <w:r w:rsidRPr="006F2A65">
              <w:rPr>
                <w:rFonts w:eastAsia="標楷體" w:cs="標楷體"/>
                <w:sz w:val="20"/>
              </w:rPr>
              <w:t>尖峰時段交通</w:t>
            </w:r>
            <w:sdt>
              <w:sdtPr>
                <w:rPr>
                  <w:rFonts w:eastAsia="標楷體"/>
                </w:rPr>
                <w:tag w:val="goog_rdk_0"/>
                <w:id w:val="74483704"/>
              </w:sdtPr>
              <w:sdtContent>
                <w:r w:rsidRPr="006F2A65">
                  <w:rPr>
                    <w:rFonts w:eastAsia="標楷體" w:cs="Gungsuh"/>
                    <w:sz w:val="20"/>
                  </w:rPr>
                  <w:t>量</w:t>
                </w:r>
                <w:r w:rsidRPr="006F2A65">
                  <w:rPr>
                    <w:rFonts w:eastAsia="標楷體" w:cs="Gungsuh"/>
                    <w:sz w:val="20"/>
                  </w:rPr>
                  <w:t>(</w:t>
                </w:r>
                <w:r w:rsidRPr="006F2A65">
                  <w:rPr>
                    <w:rFonts w:eastAsia="標楷體" w:cs="Gungsuh"/>
                    <w:sz w:val="20"/>
                  </w:rPr>
                  <w:t>以</w:t>
                </w:r>
                <w:r w:rsidRPr="006F2A65">
                  <w:rPr>
                    <w:rFonts w:eastAsia="標楷體" w:cs="Gungsuh"/>
                    <w:sz w:val="20"/>
                  </w:rPr>
                  <w:t>PCU</w:t>
                </w:r>
                <w:r w:rsidRPr="006F2A65">
                  <w:rPr>
                    <w:rFonts w:eastAsia="標楷體" w:cs="Gungsuh"/>
                    <w:sz w:val="20"/>
                  </w:rPr>
                  <w:t>表示</w:t>
                </w:r>
                <w:r w:rsidRPr="006F2A65">
                  <w:rPr>
                    <w:rFonts w:eastAsia="標楷體" w:cs="Gungsuh"/>
                    <w:sz w:val="20"/>
                  </w:rPr>
                  <w:t>)</w:t>
                </w:r>
              </w:sdtContent>
            </w:sdt>
          </w:p>
        </w:tc>
        <w:tc>
          <w:tcPr>
            <w:tcW w:w="9141" w:type="dxa"/>
            <w:vMerge w:val="restart"/>
            <w:tcBorders>
              <w:top w:val="single" w:sz="12" w:space="0" w:color="000000"/>
              <w:left w:val="single" w:sz="12" w:space="0" w:color="000000"/>
              <w:right w:val="single" w:sz="12" w:space="0" w:color="000000"/>
            </w:tcBorders>
          </w:tcPr>
          <w:p w:rsidR="00F94F2F" w:rsidRPr="006F2A65" w:rsidRDefault="00F94F2F" w:rsidP="00BD5F82">
            <w:pPr>
              <w:ind w:hanging="74"/>
              <w:jc w:val="center"/>
              <w:rPr>
                <w:rFonts w:ascii="標楷體" w:eastAsia="標楷體" w:hAnsi="標楷體" w:cs="標楷體"/>
                <w:sz w:val="22"/>
                <w:szCs w:val="22"/>
              </w:rPr>
            </w:pPr>
            <w:r w:rsidRPr="006F2A65">
              <w:rPr>
                <w:rFonts w:ascii="標楷體" w:eastAsia="標楷體" w:hAnsi="標楷體" w:cs="標楷體"/>
                <w:noProof/>
                <w:sz w:val="22"/>
                <w:szCs w:val="22"/>
              </w:rPr>
              <mc:AlternateContent>
                <mc:Choice Requires="wps">
                  <w:drawing>
                    <wp:anchor distT="0" distB="0" distL="114300" distR="114300" simplePos="0" relativeHeight="251660288" behindDoc="0" locked="0" layoutInCell="1" allowOverlap="1" wp14:anchorId="095A2C20" wp14:editId="635B8EE1">
                      <wp:simplePos x="0" y="0"/>
                      <wp:positionH relativeFrom="column">
                        <wp:posOffset>158750</wp:posOffset>
                      </wp:positionH>
                      <wp:positionV relativeFrom="paragraph">
                        <wp:posOffset>3440430</wp:posOffset>
                      </wp:positionV>
                      <wp:extent cx="1304925" cy="180975"/>
                      <wp:effectExtent l="0" t="0" r="28575" b="28575"/>
                      <wp:wrapNone/>
                      <wp:docPr id="133" name="矩形 133"/>
                      <wp:cNvGraphicFramePr/>
                      <a:graphic xmlns:a="http://schemas.openxmlformats.org/drawingml/2006/main">
                        <a:graphicData uri="http://schemas.microsoft.com/office/word/2010/wordprocessingShape">
                          <wps:wsp>
                            <wps:cNvSpPr/>
                            <wps:spPr>
                              <a:xfrm>
                                <a:off x="0" y="0"/>
                                <a:ext cx="130492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6E7D9" id="矩形 133" o:spid="_x0000_s1026" style="position:absolute;margin-left:12.5pt;margin-top:270.9pt;width:102.7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" fillcolor="white [3212]" strokecolor="white [3212]" strokeweight="1pt"/>
                  </w:pict>
                </mc:Fallback>
              </mc:AlternateContent>
            </w:r>
            <w:r w:rsidRPr="006F2A65">
              <w:rPr>
                <w:rFonts w:ascii="標楷體" w:eastAsia="標楷體" w:hAnsi="標楷體" w:cs="標楷體"/>
                <w:noProof/>
                <w:sz w:val="22"/>
                <w:szCs w:val="22"/>
              </w:rPr>
              <w:drawing>
                <wp:inline distT="0" distB="0" distL="0" distR="0" wp14:anchorId="4A8543FA" wp14:editId="758D996C">
                  <wp:extent cx="5314950" cy="370343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7463" cy="3705190"/>
                          </a:xfrm>
                          <a:prstGeom prst="rect">
                            <a:avLst/>
                          </a:prstGeom>
                          <a:noFill/>
                          <a:ln>
                            <a:noFill/>
                          </a:ln>
                        </pic:spPr>
                      </pic:pic>
                    </a:graphicData>
                  </a:graphic>
                </wp:inline>
              </w:drawing>
            </w:r>
          </w:p>
          <w:p w:rsidR="00F94F2F" w:rsidRPr="006F2A65" w:rsidRDefault="00F94F2F" w:rsidP="00BD5F82">
            <w:pPr>
              <w:ind w:hanging="74"/>
              <w:jc w:val="center"/>
              <w:rPr>
                <w:rFonts w:ascii="標楷體" w:eastAsia="標楷體" w:hAnsi="標楷體" w:cs="標楷體"/>
                <w:sz w:val="22"/>
                <w:szCs w:val="22"/>
              </w:rPr>
            </w:pPr>
            <w:r w:rsidRPr="006F2A65">
              <w:rPr>
                <w:rFonts w:ascii="標楷體" w:eastAsia="標楷體" w:hAnsi="標楷體" w:cs="標楷體"/>
                <w:noProof/>
                <w:sz w:val="22"/>
                <w:szCs w:val="22"/>
              </w:rPr>
              <w:drawing>
                <wp:inline distT="0" distB="0" distL="0" distR="0" wp14:anchorId="5443A8A3" wp14:editId="42A95E57">
                  <wp:extent cx="5669280" cy="1945640"/>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9280" cy="1945640"/>
                          </a:xfrm>
                          <a:prstGeom prst="rect">
                            <a:avLst/>
                          </a:prstGeom>
                          <a:noFill/>
                          <a:ln>
                            <a:noFill/>
                          </a:ln>
                        </pic:spPr>
                      </pic:pic>
                    </a:graphicData>
                  </a:graphic>
                </wp:inline>
              </w:drawing>
            </w:r>
          </w:p>
        </w:tc>
      </w:tr>
      <w:tr w:rsidR="00980FE6" w:rsidRPr="006F2A65" w:rsidTr="00BD5F82">
        <w:trPr>
          <w:trHeight w:val="154"/>
        </w:trPr>
        <w:tc>
          <w:tcPr>
            <w:tcW w:w="606" w:type="dxa"/>
            <w:vMerge w:val="restart"/>
            <w:tcBorders>
              <w:top w:val="single" w:sz="12" w:space="0" w:color="000000"/>
              <w:left w:val="single" w:sz="12" w:space="0" w:color="000000"/>
            </w:tcBorders>
            <w:vAlign w:val="center"/>
          </w:tcPr>
          <w:p w:rsidR="00F94F2F" w:rsidRPr="006F2A65" w:rsidRDefault="000808ED" w:rsidP="00BD5F82">
            <w:pPr>
              <w:spacing w:line="200" w:lineRule="atLeast"/>
              <w:jc w:val="center"/>
              <w:rPr>
                <w:rFonts w:eastAsia="標楷體" w:cs="Gungsuh"/>
                <w:sz w:val="20"/>
              </w:rPr>
            </w:pPr>
            <w:sdt>
              <w:sdtPr>
                <w:rPr>
                  <w:rFonts w:eastAsia="標楷體" w:cs="Gungsuh"/>
                  <w:sz w:val="20"/>
                </w:rPr>
                <w:tag w:val="goog_rdk_1"/>
                <w:id w:val="-2046667719"/>
              </w:sdtPr>
              <w:sdtContent>
                <w:r w:rsidR="00F94F2F" w:rsidRPr="006F2A65">
                  <w:rPr>
                    <w:rFonts w:eastAsia="標楷體" w:cs="Gungsuh"/>
                    <w:sz w:val="20"/>
                  </w:rPr>
                  <w:t>晨</w:t>
                </w:r>
              </w:sdtContent>
            </w:sdt>
          </w:p>
          <w:p w:rsidR="00F94F2F" w:rsidRPr="006F2A65" w:rsidRDefault="000808ED" w:rsidP="00BD5F82">
            <w:pPr>
              <w:spacing w:line="200" w:lineRule="atLeast"/>
              <w:jc w:val="center"/>
              <w:rPr>
                <w:rFonts w:eastAsia="標楷體" w:cs="Gungsuh"/>
                <w:sz w:val="20"/>
              </w:rPr>
            </w:pPr>
            <w:sdt>
              <w:sdtPr>
                <w:rPr>
                  <w:rFonts w:eastAsia="標楷體" w:cs="Gungsuh"/>
                  <w:sz w:val="20"/>
                </w:rPr>
                <w:tag w:val="goog_rdk_2"/>
                <w:id w:val="1850210999"/>
              </w:sdtPr>
              <w:sdtContent>
                <w:r w:rsidR="00F94F2F" w:rsidRPr="006F2A65">
                  <w:rPr>
                    <w:rFonts w:eastAsia="標楷體" w:cs="Gungsuh"/>
                    <w:sz w:val="20"/>
                  </w:rPr>
                  <w:t>峰</w:t>
                </w:r>
              </w:sdtContent>
            </w:sdt>
          </w:p>
        </w:tc>
        <w:tc>
          <w:tcPr>
            <w:tcW w:w="1035" w:type="dxa"/>
            <w:gridSpan w:val="4"/>
            <w:tcBorders>
              <w:top w:val="single" w:sz="12" w:space="0" w:color="000000"/>
            </w:tcBorders>
            <w:vAlign w:val="center"/>
          </w:tcPr>
          <w:p w:rsidR="00F94F2F" w:rsidRPr="006F2A65" w:rsidRDefault="000808ED" w:rsidP="00BD5F82">
            <w:pPr>
              <w:spacing w:line="200" w:lineRule="atLeast"/>
              <w:jc w:val="center"/>
              <w:rPr>
                <w:rFonts w:eastAsia="標楷體" w:cs="Gungsuh"/>
                <w:sz w:val="20"/>
              </w:rPr>
            </w:pPr>
            <w:sdt>
              <w:sdtPr>
                <w:rPr>
                  <w:rFonts w:eastAsia="標楷體" w:cs="Gungsuh"/>
                  <w:sz w:val="20"/>
                </w:rPr>
                <w:tag w:val="goog_rdk_3"/>
                <w:id w:val="-1449084221"/>
              </w:sdtPr>
              <w:sdtContent>
                <w:r w:rsidR="00F94F2F" w:rsidRPr="006F2A65">
                  <w:rPr>
                    <w:rFonts w:eastAsia="標楷體" w:cs="Gungsuh"/>
                    <w:sz w:val="20"/>
                  </w:rPr>
                  <w:t>A</w:t>
                </w:r>
                <w:r w:rsidR="00F94F2F" w:rsidRPr="006F2A65">
                  <w:rPr>
                    <w:rFonts w:eastAsia="標楷體" w:cs="Gungsuh"/>
                    <w:sz w:val="20"/>
                  </w:rPr>
                  <w:t>方向</w:t>
                </w:r>
              </w:sdtContent>
            </w:sdt>
          </w:p>
        </w:tc>
        <w:tc>
          <w:tcPr>
            <w:tcW w:w="1233" w:type="dxa"/>
            <w:gridSpan w:val="3"/>
            <w:tcBorders>
              <w:top w:val="single" w:sz="12" w:space="0" w:color="000000"/>
            </w:tcBorders>
            <w:vAlign w:val="center"/>
          </w:tcPr>
          <w:p w:rsidR="00F94F2F" w:rsidRPr="006F2A65" w:rsidRDefault="000808ED" w:rsidP="00BD5F82">
            <w:pPr>
              <w:spacing w:line="200" w:lineRule="atLeast"/>
              <w:jc w:val="center"/>
              <w:rPr>
                <w:rFonts w:eastAsia="標楷體" w:cs="Gungsuh"/>
                <w:sz w:val="20"/>
              </w:rPr>
            </w:pPr>
            <w:sdt>
              <w:sdtPr>
                <w:rPr>
                  <w:rFonts w:eastAsia="標楷體" w:cs="Gungsuh"/>
                  <w:sz w:val="20"/>
                </w:rPr>
                <w:tag w:val="goog_rdk_4"/>
                <w:id w:val="657187510"/>
              </w:sdtPr>
              <w:sdtContent>
                <w:r w:rsidR="00F94F2F" w:rsidRPr="006F2A65">
                  <w:rPr>
                    <w:rFonts w:eastAsia="標楷體" w:cs="Gungsuh"/>
                    <w:sz w:val="20"/>
                  </w:rPr>
                  <w:t>B</w:t>
                </w:r>
                <w:r w:rsidR="00F94F2F" w:rsidRPr="006F2A65">
                  <w:rPr>
                    <w:rFonts w:eastAsia="標楷體" w:cs="Gungsuh"/>
                    <w:sz w:val="20"/>
                  </w:rPr>
                  <w:t>方向</w:t>
                </w:r>
              </w:sdtContent>
            </w:sdt>
          </w:p>
        </w:tc>
        <w:tc>
          <w:tcPr>
            <w:tcW w:w="1030" w:type="dxa"/>
            <w:gridSpan w:val="4"/>
            <w:tcBorders>
              <w:top w:val="single" w:sz="12" w:space="0" w:color="000000"/>
            </w:tcBorders>
            <w:vAlign w:val="center"/>
          </w:tcPr>
          <w:p w:rsidR="00F94F2F" w:rsidRPr="006F2A65" w:rsidRDefault="000808ED" w:rsidP="00BD5F82">
            <w:pPr>
              <w:spacing w:line="200" w:lineRule="atLeast"/>
              <w:jc w:val="center"/>
              <w:rPr>
                <w:rFonts w:eastAsia="標楷體"/>
                <w:sz w:val="20"/>
              </w:rPr>
            </w:pPr>
            <w:sdt>
              <w:sdtPr>
                <w:rPr>
                  <w:rFonts w:eastAsia="標楷體"/>
                </w:rPr>
                <w:tag w:val="goog_rdk_5"/>
                <w:id w:val="-1024243466"/>
              </w:sdtPr>
              <w:sdtContent>
                <w:r w:rsidR="00F94F2F" w:rsidRPr="006F2A65">
                  <w:rPr>
                    <w:rFonts w:eastAsia="標楷體" w:cs="Gungsuh"/>
                    <w:sz w:val="20"/>
                  </w:rPr>
                  <w:t>C</w:t>
                </w:r>
                <w:r w:rsidR="00F94F2F" w:rsidRPr="006F2A65">
                  <w:rPr>
                    <w:rFonts w:eastAsia="標楷體" w:cs="Gungsuh"/>
                    <w:sz w:val="20"/>
                  </w:rPr>
                  <w:t>方向</w:t>
                </w:r>
              </w:sdtContent>
            </w:sdt>
          </w:p>
        </w:tc>
        <w:tc>
          <w:tcPr>
            <w:tcW w:w="1326" w:type="dxa"/>
            <w:gridSpan w:val="3"/>
            <w:tcBorders>
              <w:top w:val="single" w:sz="12" w:space="0" w:color="000000"/>
            </w:tcBorders>
            <w:vAlign w:val="center"/>
          </w:tcPr>
          <w:p w:rsidR="00F94F2F" w:rsidRPr="006F2A65" w:rsidRDefault="000808ED" w:rsidP="00BD5F82">
            <w:pPr>
              <w:spacing w:line="200" w:lineRule="atLeast"/>
              <w:jc w:val="center"/>
              <w:rPr>
                <w:rFonts w:eastAsia="標楷體"/>
                <w:sz w:val="20"/>
              </w:rPr>
            </w:pPr>
            <w:sdt>
              <w:sdtPr>
                <w:rPr>
                  <w:rFonts w:eastAsia="標楷體"/>
                </w:rPr>
                <w:tag w:val="goog_rdk_6"/>
                <w:id w:val="1272980077"/>
              </w:sdtPr>
              <w:sdtContent>
                <w:r w:rsidR="00F94F2F" w:rsidRPr="006F2A65">
                  <w:rPr>
                    <w:rFonts w:eastAsia="標楷體" w:cs="Gungsuh"/>
                    <w:sz w:val="20"/>
                  </w:rPr>
                  <w:t>D</w:t>
                </w:r>
                <w:r w:rsidR="00F94F2F" w:rsidRPr="006F2A65">
                  <w:rPr>
                    <w:rFonts w:eastAsia="標楷體" w:cs="Gungsuh"/>
                    <w:sz w:val="20"/>
                  </w:rPr>
                  <w:t>方向</w:t>
                </w:r>
              </w:sdtContent>
            </w:sdt>
          </w:p>
        </w:tc>
        <w:tc>
          <w:tcPr>
            <w:tcW w:w="997" w:type="dxa"/>
            <w:gridSpan w:val="2"/>
            <w:tcBorders>
              <w:top w:val="single" w:sz="12" w:space="0" w:color="000000"/>
              <w:right w:val="single" w:sz="12" w:space="0" w:color="000000"/>
            </w:tcBorders>
            <w:vAlign w:val="center"/>
          </w:tcPr>
          <w:p w:rsidR="00F94F2F" w:rsidRPr="006F2A65" w:rsidRDefault="000808ED" w:rsidP="00BD5F82">
            <w:pPr>
              <w:spacing w:line="200" w:lineRule="atLeast"/>
              <w:jc w:val="center"/>
              <w:rPr>
                <w:rFonts w:eastAsia="標楷體"/>
                <w:sz w:val="20"/>
              </w:rPr>
            </w:pPr>
            <w:sdt>
              <w:sdtPr>
                <w:rPr>
                  <w:rFonts w:eastAsia="標楷體"/>
                </w:rPr>
                <w:tag w:val="goog_rdk_7"/>
                <w:id w:val="35706518"/>
              </w:sdtPr>
              <w:sdtContent>
                <w:r w:rsidR="00F94F2F" w:rsidRPr="006F2A65">
                  <w:rPr>
                    <w:rFonts w:eastAsia="標楷體" w:cs="Gungsuh"/>
                    <w:sz w:val="20"/>
                  </w:rPr>
                  <w:t>E</w:t>
                </w:r>
                <w:r w:rsidR="00F94F2F" w:rsidRPr="006F2A65">
                  <w:rPr>
                    <w:rFonts w:eastAsia="標楷體" w:cs="Gungsuh"/>
                    <w:sz w:val="20"/>
                  </w:rPr>
                  <w:t>方向</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20"/>
              </w:rPr>
            </w:pPr>
          </w:p>
        </w:tc>
      </w:tr>
      <w:tr w:rsidR="00980FE6" w:rsidRPr="006F2A65" w:rsidTr="00BD5F82">
        <w:trPr>
          <w:trHeight w:val="344"/>
        </w:trPr>
        <w:tc>
          <w:tcPr>
            <w:tcW w:w="606" w:type="dxa"/>
            <w:vMerge/>
            <w:tcBorders>
              <w:top w:val="single" w:sz="12" w:space="0" w:color="000000"/>
              <w:left w:val="single" w:sz="12" w:space="0" w:color="000000"/>
            </w:tcBorders>
            <w:vAlign w:val="center"/>
          </w:tcPr>
          <w:p w:rsidR="00F94F2F" w:rsidRPr="006F2A65" w:rsidRDefault="00F94F2F" w:rsidP="00BD5F82">
            <w:pPr>
              <w:pBdr>
                <w:top w:val="nil"/>
                <w:left w:val="nil"/>
                <w:bottom w:val="nil"/>
                <w:right w:val="nil"/>
                <w:between w:val="nil"/>
              </w:pBdr>
              <w:spacing w:line="200" w:lineRule="atLeast"/>
              <w:rPr>
                <w:rFonts w:eastAsia="標楷體" w:cs="Gungsuh"/>
                <w:sz w:val="20"/>
              </w:rPr>
            </w:pPr>
          </w:p>
        </w:tc>
        <w:tc>
          <w:tcPr>
            <w:tcW w:w="1035" w:type="dxa"/>
            <w:gridSpan w:val="4"/>
            <w:vAlign w:val="center"/>
          </w:tcPr>
          <w:p w:rsidR="00F94F2F" w:rsidRPr="006F2A65" w:rsidRDefault="00F94F2F" w:rsidP="00BD5F82">
            <w:pPr>
              <w:spacing w:line="200" w:lineRule="atLeast"/>
              <w:jc w:val="center"/>
              <w:rPr>
                <w:rFonts w:eastAsia="標楷體"/>
                <w:sz w:val="20"/>
              </w:rPr>
            </w:pPr>
            <w:r w:rsidRPr="006F2A65">
              <w:rPr>
                <w:rFonts w:eastAsia="標楷體" w:hint="eastAsia"/>
                <w:sz w:val="20"/>
              </w:rPr>
              <w:t>1</w:t>
            </w:r>
            <w:r w:rsidRPr="006F2A65">
              <w:rPr>
                <w:rFonts w:eastAsia="標楷體"/>
                <w:sz w:val="20"/>
              </w:rPr>
              <w:t>,</w:t>
            </w:r>
            <w:r w:rsidRPr="006F2A65">
              <w:rPr>
                <w:rFonts w:eastAsia="標楷體" w:hint="eastAsia"/>
                <w:sz w:val="20"/>
              </w:rPr>
              <w:t>193</w:t>
            </w:r>
          </w:p>
        </w:tc>
        <w:tc>
          <w:tcPr>
            <w:tcW w:w="1233" w:type="dxa"/>
            <w:gridSpan w:val="3"/>
            <w:vAlign w:val="center"/>
          </w:tcPr>
          <w:p w:rsidR="00F94F2F" w:rsidRPr="006F2A65" w:rsidRDefault="00F94F2F" w:rsidP="00BD5F82">
            <w:pPr>
              <w:spacing w:line="200" w:lineRule="atLeast"/>
              <w:jc w:val="center"/>
              <w:rPr>
                <w:rFonts w:eastAsia="標楷體"/>
                <w:sz w:val="20"/>
              </w:rPr>
            </w:pPr>
            <w:r w:rsidRPr="006F2A65">
              <w:rPr>
                <w:rFonts w:eastAsia="標楷體" w:hint="eastAsia"/>
                <w:sz w:val="20"/>
              </w:rPr>
              <w:t>431</w:t>
            </w:r>
          </w:p>
        </w:tc>
        <w:tc>
          <w:tcPr>
            <w:tcW w:w="1030" w:type="dxa"/>
            <w:gridSpan w:val="4"/>
            <w:vAlign w:val="center"/>
          </w:tcPr>
          <w:p w:rsidR="00F94F2F" w:rsidRPr="006F2A65" w:rsidRDefault="00F94F2F" w:rsidP="00BD5F82">
            <w:pPr>
              <w:spacing w:line="200" w:lineRule="atLeast"/>
              <w:jc w:val="center"/>
              <w:rPr>
                <w:rFonts w:eastAsia="標楷體"/>
                <w:sz w:val="20"/>
              </w:rPr>
            </w:pPr>
            <w:r w:rsidRPr="006F2A65">
              <w:rPr>
                <w:rFonts w:eastAsia="標楷體" w:hint="eastAsia"/>
                <w:sz w:val="20"/>
              </w:rPr>
              <w:t>152</w:t>
            </w:r>
          </w:p>
        </w:tc>
        <w:tc>
          <w:tcPr>
            <w:tcW w:w="1326" w:type="dxa"/>
            <w:gridSpan w:val="3"/>
            <w:vAlign w:val="center"/>
          </w:tcPr>
          <w:p w:rsidR="00F94F2F" w:rsidRPr="006F2A65" w:rsidRDefault="00F94F2F" w:rsidP="00BD5F82">
            <w:pPr>
              <w:spacing w:line="200" w:lineRule="atLeast"/>
              <w:jc w:val="center"/>
              <w:rPr>
                <w:rFonts w:eastAsia="標楷體"/>
                <w:sz w:val="20"/>
              </w:rPr>
            </w:pPr>
            <w:r w:rsidRPr="006F2A65">
              <w:rPr>
                <w:rFonts w:eastAsia="標楷體"/>
                <w:sz w:val="20"/>
              </w:rPr>
              <w:t>870</w:t>
            </w:r>
          </w:p>
        </w:tc>
        <w:tc>
          <w:tcPr>
            <w:tcW w:w="997" w:type="dxa"/>
            <w:gridSpan w:val="2"/>
            <w:tcBorders>
              <w:right w:val="single" w:sz="12" w:space="0" w:color="000000"/>
            </w:tcBorders>
            <w:vAlign w:val="center"/>
          </w:tcPr>
          <w:p w:rsidR="00F94F2F" w:rsidRPr="006F2A65" w:rsidRDefault="00F94F2F" w:rsidP="00BD5F82">
            <w:pPr>
              <w:spacing w:line="200" w:lineRule="atLeast"/>
              <w:jc w:val="center"/>
              <w:rPr>
                <w:rFonts w:eastAsia="標楷體"/>
                <w:sz w:val="20"/>
              </w:rPr>
            </w:pPr>
            <w:r w:rsidRPr="006F2A65">
              <w:rPr>
                <w:rFonts w:eastAsia="標楷體" w:hint="eastAsia"/>
                <w:sz w:val="20"/>
              </w:rPr>
              <w:t>246</w:t>
            </w:r>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20"/>
              </w:rPr>
            </w:pPr>
          </w:p>
        </w:tc>
      </w:tr>
      <w:tr w:rsidR="00980FE6" w:rsidRPr="006F2A65" w:rsidTr="00BD5F82">
        <w:trPr>
          <w:trHeight w:val="45"/>
        </w:trPr>
        <w:tc>
          <w:tcPr>
            <w:tcW w:w="606" w:type="dxa"/>
            <w:vMerge w:val="restart"/>
            <w:tcBorders>
              <w:left w:val="single" w:sz="12" w:space="0" w:color="000000"/>
            </w:tcBorders>
            <w:vAlign w:val="center"/>
          </w:tcPr>
          <w:p w:rsidR="00F94F2F" w:rsidRPr="006F2A65" w:rsidRDefault="000808ED" w:rsidP="00BD5F82">
            <w:pPr>
              <w:spacing w:line="200" w:lineRule="atLeast"/>
              <w:jc w:val="center"/>
              <w:rPr>
                <w:rFonts w:eastAsia="標楷體" w:cs="Gungsuh"/>
                <w:sz w:val="20"/>
              </w:rPr>
            </w:pPr>
            <w:sdt>
              <w:sdtPr>
                <w:rPr>
                  <w:rFonts w:eastAsia="標楷體" w:cs="Gungsuh"/>
                  <w:sz w:val="20"/>
                </w:rPr>
                <w:tag w:val="goog_rdk_8"/>
                <w:id w:val="-1506817563"/>
              </w:sdtPr>
              <w:sdtContent>
                <w:r w:rsidR="00F94F2F" w:rsidRPr="006F2A65">
                  <w:rPr>
                    <w:rFonts w:eastAsia="標楷體" w:cs="Gungsuh"/>
                    <w:sz w:val="20"/>
                  </w:rPr>
                  <w:t>昏</w:t>
                </w:r>
              </w:sdtContent>
            </w:sdt>
          </w:p>
          <w:p w:rsidR="00F94F2F" w:rsidRPr="006F2A65" w:rsidRDefault="000808ED" w:rsidP="00BD5F82">
            <w:pPr>
              <w:spacing w:line="200" w:lineRule="atLeast"/>
              <w:jc w:val="center"/>
              <w:rPr>
                <w:rFonts w:eastAsia="標楷體" w:cs="Gungsuh"/>
                <w:sz w:val="20"/>
              </w:rPr>
            </w:pPr>
            <w:sdt>
              <w:sdtPr>
                <w:rPr>
                  <w:rFonts w:eastAsia="標楷體" w:cs="Gungsuh"/>
                  <w:sz w:val="20"/>
                </w:rPr>
                <w:tag w:val="goog_rdk_9"/>
                <w:id w:val="-1274945975"/>
              </w:sdtPr>
              <w:sdtContent>
                <w:r w:rsidR="00F94F2F" w:rsidRPr="006F2A65">
                  <w:rPr>
                    <w:rFonts w:eastAsia="標楷體" w:cs="Gungsuh"/>
                    <w:sz w:val="20"/>
                  </w:rPr>
                  <w:t>峰</w:t>
                </w:r>
              </w:sdtContent>
            </w:sdt>
          </w:p>
        </w:tc>
        <w:tc>
          <w:tcPr>
            <w:tcW w:w="1035" w:type="dxa"/>
            <w:gridSpan w:val="4"/>
            <w:vAlign w:val="center"/>
          </w:tcPr>
          <w:p w:rsidR="00F94F2F" w:rsidRPr="006F2A65" w:rsidRDefault="000808ED" w:rsidP="00BD5F82">
            <w:pPr>
              <w:spacing w:line="200" w:lineRule="atLeast"/>
              <w:jc w:val="center"/>
              <w:rPr>
                <w:rFonts w:eastAsia="標楷體" w:cs="Gungsuh"/>
                <w:sz w:val="20"/>
              </w:rPr>
            </w:pPr>
            <w:sdt>
              <w:sdtPr>
                <w:rPr>
                  <w:rFonts w:eastAsia="標楷體" w:cs="Gungsuh"/>
                  <w:sz w:val="20"/>
                </w:rPr>
                <w:tag w:val="goog_rdk_10"/>
                <w:id w:val="-111899385"/>
              </w:sdtPr>
              <w:sdtContent>
                <w:r w:rsidR="00F94F2F" w:rsidRPr="006F2A65">
                  <w:rPr>
                    <w:rFonts w:eastAsia="標楷體" w:cs="Gungsuh"/>
                    <w:sz w:val="20"/>
                  </w:rPr>
                  <w:t>A</w:t>
                </w:r>
                <w:r w:rsidR="00F94F2F" w:rsidRPr="006F2A65">
                  <w:rPr>
                    <w:rFonts w:eastAsia="標楷體" w:cs="Gungsuh"/>
                    <w:sz w:val="20"/>
                  </w:rPr>
                  <w:t>方向</w:t>
                </w:r>
              </w:sdtContent>
            </w:sdt>
          </w:p>
        </w:tc>
        <w:tc>
          <w:tcPr>
            <w:tcW w:w="1233" w:type="dxa"/>
            <w:gridSpan w:val="3"/>
            <w:vAlign w:val="center"/>
          </w:tcPr>
          <w:p w:rsidR="00F94F2F" w:rsidRPr="006F2A65" w:rsidRDefault="000808ED" w:rsidP="00BD5F82">
            <w:pPr>
              <w:spacing w:line="200" w:lineRule="atLeast"/>
              <w:jc w:val="center"/>
              <w:rPr>
                <w:rFonts w:eastAsia="標楷體" w:cs="Gungsuh"/>
                <w:sz w:val="20"/>
              </w:rPr>
            </w:pPr>
            <w:sdt>
              <w:sdtPr>
                <w:rPr>
                  <w:rFonts w:eastAsia="標楷體" w:cs="Gungsuh"/>
                  <w:sz w:val="20"/>
                </w:rPr>
                <w:tag w:val="goog_rdk_11"/>
                <w:id w:val="-1533419588"/>
              </w:sdtPr>
              <w:sdtContent>
                <w:r w:rsidR="00F94F2F" w:rsidRPr="006F2A65">
                  <w:rPr>
                    <w:rFonts w:eastAsia="標楷體" w:cs="Gungsuh"/>
                    <w:sz w:val="20"/>
                  </w:rPr>
                  <w:t>B</w:t>
                </w:r>
                <w:r w:rsidR="00F94F2F" w:rsidRPr="006F2A65">
                  <w:rPr>
                    <w:rFonts w:eastAsia="標楷體" w:cs="Gungsuh"/>
                    <w:sz w:val="20"/>
                  </w:rPr>
                  <w:t>方向</w:t>
                </w:r>
              </w:sdtContent>
            </w:sdt>
          </w:p>
        </w:tc>
        <w:tc>
          <w:tcPr>
            <w:tcW w:w="1030" w:type="dxa"/>
            <w:gridSpan w:val="4"/>
            <w:vAlign w:val="center"/>
          </w:tcPr>
          <w:p w:rsidR="00F94F2F" w:rsidRPr="006F2A65" w:rsidRDefault="000808ED" w:rsidP="00BD5F82">
            <w:pPr>
              <w:spacing w:line="200" w:lineRule="atLeast"/>
              <w:jc w:val="center"/>
              <w:rPr>
                <w:rFonts w:eastAsia="標楷體"/>
                <w:sz w:val="20"/>
              </w:rPr>
            </w:pPr>
            <w:sdt>
              <w:sdtPr>
                <w:rPr>
                  <w:rFonts w:eastAsia="標楷體"/>
                </w:rPr>
                <w:tag w:val="goog_rdk_12"/>
                <w:id w:val="-1893033616"/>
              </w:sdtPr>
              <w:sdtContent>
                <w:r w:rsidR="00F94F2F" w:rsidRPr="006F2A65">
                  <w:rPr>
                    <w:rFonts w:eastAsia="標楷體" w:cs="Gungsuh"/>
                    <w:sz w:val="20"/>
                  </w:rPr>
                  <w:t>C</w:t>
                </w:r>
                <w:r w:rsidR="00F94F2F" w:rsidRPr="006F2A65">
                  <w:rPr>
                    <w:rFonts w:eastAsia="標楷體" w:cs="Gungsuh"/>
                    <w:sz w:val="20"/>
                  </w:rPr>
                  <w:t>方向</w:t>
                </w:r>
              </w:sdtContent>
            </w:sdt>
          </w:p>
        </w:tc>
        <w:tc>
          <w:tcPr>
            <w:tcW w:w="1326" w:type="dxa"/>
            <w:gridSpan w:val="3"/>
            <w:vAlign w:val="center"/>
          </w:tcPr>
          <w:p w:rsidR="00F94F2F" w:rsidRPr="006F2A65" w:rsidRDefault="000808ED" w:rsidP="00BD5F82">
            <w:pPr>
              <w:spacing w:line="200" w:lineRule="atLeast"/>
              <w:jc w:val="center"/>
              <w:rPr>
                <w:rFonts w:eastAsia="標楷體"/>
                <w:sz w:val="20"/>
              </w:rPr>
            </w:pPr>
            <w:sdt>
              <w:sdtPr>
                <w:rPr>
                  <w:rFonts w:eastAsia="標楷體"/>
                </w:rPr>
                <w:tag w:val="goog_rdk_13"/>
                <w:id w:val="-1354571632"/>
              </w:sdtPr>
              <w:sdtContent>
                <w:r w:rsidR="00F94F2F" w:rsidRPr="006F2A65">
                  <w:rPr>
                    <w:rFonts w:eastAsia="標楷體" w:cs="Gungsuh"/>
                    <w:sz w:val="20"/>
                  </w:rPr>
                  <w:t>D</w:t>
                </w:r>
                <w:r w:rsidR="00F94F2F" w:rsidRPr="006F2A65">
                  <w:rPr>
                    <w:rFonts w:eastAsia="標楷體" w:cs="Gungsuh"/>
                    <w:sz w:val="20"/>
                  </w:rPr>
                  <w:t>方向</w:t>
                </w:r>
              </w:sdtContent>
            </w:sdt>
          </w:p>
        </w:tc>
        <w:tc>
          <w:tcPr>
            <w:tcW w:w="997" w:type="dxa"/>
            <w:gridSpan w:val="2"/>
            <w:tcBorders>
              <w:right w:val="single" w:sz="12" w:space="0" w:color="000000"/>
            </w:tcBorders>
            <w:vAlign w:val="center"/>
          </w:tcPr>
          <w:p w:rsidR="00F94F2F" w:rsidRPr="006F2A65" w:rsidRDefault="000808ED" w:rsidP="00BD5F82">
            <w:pPr>
              <w:spacing w:line="200" w:lineRule="atLeast"/>
              <w:jc w:val="center"/>
              <w:rPr>
                <w:rFonts w:eastAsia="標楷體"/>
                <w:sz w:val="20"/>
              </w:rPr>
            </w:pPr>
            <w:sdt>
              <w:sdtPr>
                <w:rPr>
                  <w:rFonts w:eastAsia="標楷體"/>
                </w:rPr>
                <w:tag w:val="goog_rdk_14"/>
                <w:id w:val="1651330921"/>
              </w:sdtPr>
              <w:sdtContent>
                <w:r w:rsidR="00F94F2F" w:rsidRPr="006F2A65">
                  <w:rPr>
                    <w:rFonts w:eastAsia="標楷體" w:cs="Gungsuh"/>
                    <w:sz w:val="20"/>
                  </w:rPr>
                  <w:t>E</w:t>
                </w:r>
                <w:r w:rsidR="00F94F2F" w:rsidRPr="006F2A65">
                  <w:rPr>
                    <w:rFonts w:eastAsia="標楷體" w:cs="Gungsuh"/>
                    <w:sz w:val="20"/>
                  </w:rPr>
                  <w:t>方向</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20"/>
              </w:rPr>
            </w:pPr>
          </w:p>
        </w:tc>
      </w:tr>
      <w:tr w:rsidR="00980FE6" w:rsidRPr="006F2A65" w:rsidTr="00BD5F82">
        <w:trPr>
          <w:trHeight w:val="153"/>
        </w:trPr>
        <w:tc>
          <w:tcPr>
            <w:tcW w:w="606" w:type="dxa"/>
            <w:vMerge/>
            <w:tcBorders>
              <w:left w:val="single" w:sz="12" w:space="0" w:color="000000"/>
            </w:tcBorders>
            <w:vAlign w:val="center"/>
          </w:tcPr>
          <w:p w:rsidR="00F94F2F" w:rsidRPr="006F2A65" w:rsidRDefault="00F94F2F" w:rsidP="00BD5F82">
            <w:pPr>
              <w:pBdr>
                <w:top w:val="nil"/>
                <w:left w:val="nil"/>
                <w:bottom w:val="nil"/>
                <w:right w:val="nil"/>
                <w:between w:val="nil"/>
              </w:pBdr>
              <w:spacing w:line="200" w:lineRule="atLeast"/>
              <w:rPr>
                <w:rFonts w:eastAsia="Times New Roman"/>
                <w:sz w:val="20"/>
              </w:rPr>
            </w:pPr>
          </w:p>
        </w:tc>
        <w:tc>
          <w:tcPr>
            <w:tcW w:w="1035" w:type="dxa"/>
            <w:gridSpan w:val="4"/>
            <w:tcBorders>
              <w:bottom w:val="single" w:sz="12" w:space="0" w:color="000000"/>
            </w:tcBorders>
          </w:tcPr>
          <w:p w:rsidR="00F94F2F" w:rsidRPr="006F2A65" w:rsidRDefault="00F94F2F" w:rsidP="00BD5F82">
            <w:pPr>
              <w:spacing w:line="200" w:lineRule="atLeast"/>
              <w:jc w:val="center"/>
              <w:rPr>
                <w:rFonts w:eastAsia="標楷體"/>
                <w:sz w:val="20"/>
              </w:rPr>
            </w:pPr>
            <w:r w:rsidRPr="006F2A65">
              <w:rPr>
                <w:rFonts w:eastAsia="標楷體" w:hint="eastAsia"/>
                <w:sz w:val="20"/>
              </w:rPr>
              <w:t>612</w:t>
            </w:r>
          </w:p>
        </w:tc>
        <w:tc>
          <w:tcPr>
            <w:tcW w:w="1233" w:type="dxa"/>
            <w:gridSpan w:val="3"/>
            <w:tcBorders>
              <w:bottom w:val="single" w:sz="12" w:space="0" w:color="000000"/>
            </w:tcBorders>
          </w:tcPr>
          <w:p w:rsidR="00F94F2F" w:rsidRPr="006F2A65" w:rsidRDefault="00F94F2F" w:rsidP="00BD5F82">
            <w:pPr>
              <w:spacing w:line="200" w:lineRule="atLeast"/>
              <w:jc w:val="center"/>
              <w:rPr>
                <w:rFonts w:eastAsia="標楷體"/>
                <w:sz w:val="20"/>
              </w:rPr>
            </w:pPr>
            <w:r w:rsidRPr="006F2A65">
              <w:rPr>
                <w:rFonts w:eastAsia="標楷體" w:hint="eastAsia"/>
                <w:sz w:val="20"/>
              </w:rPr>
              <w:t>264</w:t>
            </w:r>
          </w:p>
        </w:tc>
        <w:tc>
          <w:tcPr>
            <w:tcW w:w="1030" w:type="dxa"/>
            <w:gridSpan w:val="4"/>
            <w:tcBorders>
              <w:bottom w:val="single" w:sz="12" w:space="0" w:color="000000"/>
            </w:tcBorders>
          </w:tcPr>
          <w:p w:rsidR="00F94F2F" w:rsidRPr="006F2A65" w:rsidRDefault="00F94F2F" w:rsidP="00BD5F82">
            <w:pPr>
              <w:spacing w:line="200" w:lineRule="atLeast"/>
              <w:jc w:val="center"/>
              <w:rPr>
                <w:rFonts w:eastAsia="標楷體"/>
                <w:sz w:val="20"/>
              </w:rPr>
            </w:pPr>
            <w:r w:rsidRPr="006F2A65">
              <w:rPr>
                <w:rFonts w:eastAsia="標楷體" w:hint="eastAsia"/>
                <w:sz w:val="20"/>
              </w:rPr>
              <w:t>142</w:t>
            </w:r>
          </w:p>
        </w:tc>
        <w:tc>
          <w:tcPr>
            <w:tcW w:w="1326" w:type="dxa"/>
            <w:gridSpan w:val="3"/>
            <w:tcBorders>
              <w:bottom w:val="single" w:sz="12" w:space="0" w:color="000000"/>
            </w:tcBorders>
          </w:tcPr>
          <w:p w:rsidR="00F94F2F" w:rsidRPr="006F2A65" w:rsidRDefault="00F94F2F" w:rsidP="00BD5F82">
            <w:pPr>
              <w:spacing w:line="200" w:lineRule="atLeast"/>
              <w:jc w:val="center"/>
              <w:rPr>
                <w:rFonts w:eastAsia="標楷體"/>
                <w:sz w:val="20"/>
              </w:rPr>
            </w:pPr>
            <w:r w:rsidRPr="006F2A65">
              <w:rPr>
                <w:rFonts w:eastAsia="標楷體" w:hint="eastAsia"/>
                <w:sz w:val="20"/>
              </w:rPr>
              <w:t>1</w:t>
            </w:r>
            <w:r w:rsidRPr="006F2A65">
              <w:rPr>
                <w:rFonts w:eastAsia="標楷體"/>
                <w:sz w:val="20"/>
              </w:rPr>
              <w:t>,511</w:t>
            </w:r>
          </w:p>
        </w:tc>
        <w:tc>
          <w:tcPr>
            <w:tcW w:w="997" w:type="dxa"/>
            <w:gridSpan w:val="2"/>
            <w:tcBorders>
              <w:bottom w:val="single" w:sz="12" w:space="0" w:color="000000"/>
              <w:right w:val="single" w:sz="12" w:space="0" w:color="000000"/>
            </w:tcBorders>
          </w:tcPr>
          <w:p w:rsidR="00F94F2F" w:rsidRPr="006F2A65" w:rsidRDefault="00F94F2F" w:rsidP="00BD5F82">
            <w:pPr>
              <w:spacing w:line="200" w:lineRule="atLeast"/>
              <w:jc w:val="center"/>
              <w:rPr>
                <w:rFonts w:eastAsia="標楷體"/>
                <w:sz w:val="20"/>
              </w:rPr>
            </w:pPr>
            <w:r w:rsidRPr="006F2A65">
              <w:rPr>
                <w:rFonts w:eastAsia="標楷體" w:hint="eastAsia"/>
                <w:sz w:val="20"/>
              </w:rPr>
              <w:t>173</w:t>
            </w:r>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20"/>
              </w:rPr>
            </w:pPr>
          </w:p>
        </w:tc>
      </w:tr>
      <w:tr w:rsidR="00980FE6" w:rsidRPr="006F2A65" w:rsidTr="00BD5F82">
        <w:trPr>
          <w:trHeight w:val="369"/>
        </w:trPr>
        <w:tc>
          <w:tcPr>
            <w:tcW w:w="6227" w:type="dxa"/>
            <w:gridSpan w:val="17"/>
            <w:tcBorders>
              <w:top w:val="single" w:sz="12" w:space="0" w:color="000000"/>
              <w:left w:val="single" w:sz="12" w:space="0" w:color="000000"/>
              <w:bottom w:val="single" w:sz="12" w:space="0" w:color="000000"/>
              <w:right w:val="single" w:sz="12" w:space="0" w:color="000000"/>
            </w:tcBorders>
          </w:tcPr>
          <w:p w:rsidR="00F94F2F" w:rsidRPr="006F2A65" w:rsidRDefault="00F94F2F" w:rsidP="00BD5F82">
            <w:pPr>
              <w:spacing w:line="200" w:lineRule="atLeast"/>
              <w:rPr>
                <w:rFonts w:eastAsia="標楷體" w:cs="標楷體"/>
                <w:b/>
                <w:sz w:val="20"/>
              </w:rPr>
            </w:pPr>
            <w:r w:rsidRPr="006F2A65">
              <w:rPr>
                <w:rFonts w:eastAsia="標楷體" w:cs="標楷體"/>
                <w:b/>
                <w:sz w:val="20"/>
              </w:rPr>
              <w:t>時制計畫</w:t>
            </w:r>
            <w:r w:rsidRPr="006F2A65">
              <w:rPr>
                <w:rFonts w:eastAsia="標楷體" w:cs="標楷體"/>
                <w:b/>
                <w:sz w:val="20"/>
              </w:rPr>
              <w:t xml:space="preserve">                              </w:t>
            </w:r>
            <w:sdt>
              <w:sdtPr>
                <w:rPr>
                  <w:rFonts w:eastAsia="標楷體"/>
                </w:rPr>
                <w:tag w:val="goog_rdk_15"/>
                <w:id w:val="-1166470151"/>
              </w:sdtPr>
              <w:sdtContent>
                <w:r w:rsidRPr="006F2A65">
                  <w:rPr>
                    <w:rFonts w:eastAsia="標楷體"/>
                  </w:rPr>
                  <w:t xml:space="preserve">          </w:t>
                </w:r>
                <w:r w:rsidRPr="006F2A65">
                  <w:rPr>
                    <w:rFonts w:eastAsia="標楷體" w:cs="Gungsuh"/>
                    <w:b/>
                    <w:sz w:val="20"/>
                  </w:rPr>
                  <w:t>時比</w:t>
                </w:r>
                <w:r w:rsidRPr="006F2A65">
                  <w:rPr>
                    <w:rFonts w:eastAsia="標楷體" w:cs="Gungsuh"/>
                    <w:b/>
                    <w:sz w:val="20"/>
                  </w:rPr>
                  <w:t>(Y,AR)</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ascii="標楷體" w:eastAsia="標楷體" w:hAnsi="標楷體" w:cs="標楷體"/>
                <w:b/>
                <w:sz w:val="20"/>
              </w:rPr>
            </w:pPr>
          </w:p>
        </w:tc>
      </w:tr>
      <w:tr w:rsidR="00980FE6" w:rsidRPr="006F2A65" w:rsidTr="00BD5F82">
        <w:trPr>
          <w:trHeight w:val="342"/>
        </w:trPr>
        <w:tc>
          <w:tcPr>
            <w:tcW w:w="1690" w:type="dxa"/>
            <w:gridSpan w:val="6"/>
            <w:tcBorders>
              <w:top w:val="single" w:sz="12" w:space="0" w:color="000000"/>
              <w:left w:val="single" w:sz="12" w:space="0" w:color="000000"/>
              <w:right w:val="single" w:sz="12" w:space="0" w:color="000000"/>
            </w:tcBorders>
            <w:vAlign w:val="center"/>
          </w:tcPr>
          <w:p w:rsidR="00F94F2F" w:rsidRPr="006F2A65" w:rsidRDefault="00F94F2F" w:rsidP="00BD5F82">
            <w:pPr>
              <w:spacing w:line="200" w:lineRule="atLeast"/>
              <w:jc w:val="center"/>
              <w:rPr>
                <w:rFonts w:ascii="標楷體" w:eastAsia="標楷體" w:hAnsi="標楷體" w:cs="標楷體"/>
                <w:sz w:val="18"/>
                <w:szCs w:val="18"/>
              </w:rPr>
            </w:pPr>
            <w:proofErr w:type="gramStart"/>
            <w:r w:rsidRPr="006F2A65">
              <w:rPr>
                <w:rFonts w:ascii="標楷體" w:eastAsia="標楷體" w:hAnsi="標楷體" w:cs="標楷體"/>
                <w:sz w:val="18"/>
                <w:szCs w:val="18"/>
              </w:rPr>
              <w:t>時相數</w:t>
            </w:r>
            <w:proofErr w:type="gramEnd"/>
          </w:p>
        </w:tc>
        <w:tc>
          <w:tcPr>
            <w:tcW w:w="705" w:type="dxa"/>
            <w:tcBorders>
              <w:top w:val="single" w:sz="12" w:space="0" w:color="000000"/>
              <w:left w:val="single" w:sz="12" w:space="0" w:color="000000"/>
            </w:tcBorders>
          </w:tcPr>
          <w:p w:rsidR="00F94F2F" w:rsidRPr="006F2A65" w:rsidRDefault="00F94F2F" w:rsidP="00BD5F82">
            <w:pPr>
              <w:spacing w:line="200" w:lineRule="atLeast"/>
              <w:jc w:val="center"/>
              <w:rPr>
                <w:rFonts w:eastAsia="標楷體" w:cs="標楷體"/>
                <w:sz w:val="18"/>
                <w:szCs w:val="18"/>
              </w:rPr>
            </w:pPr>
            <w:r w:rsidRPr="006F2A65">
              <w:rPr>
                <w:rFonts w:eastAsia="標楷體" w:cs="標楷體"/>
                <w:sz w:val="18"/>
                <w:szCs w:val="18"/>
              </w:rPr>
              <w:t>時相</w:t>
            </w:r>
          </w:p>
        </w:tc>
        <w:tc>
          <w:tcPr>
            <w:tcW w:w="958" w:type="dxa"/>
            <w:gridSpan w:val="3"/>
            <w:tcBorders>
              <w:top w:val="single" w:sz="12" w:space="0" w:color="000000"/>
            </w:tcBorders>
          </w:tcPr>
          <w:p w:rsidR="00F94F2F" w:rsidRPr="006F2A65" w:rsidRDefault="00F94F2F" w:rsidP="00BD5F82">
            <w:pPr>
              <w:spacing w:line="200" w:lineRule="atLeast"/>
              <w:jc w:val="center"/>
              <w:rPr>
                <w:rFonts w:eastAsia="標楷體" w:cs="標楷體"/>
                <w:sz w:val="18"/>
                <w:szCs w:val="18"/>
              </w:rPr>
            </w:pPr>
            <w:r w:rsidRPr="006F2A65">
              <w:rPr>
                <w:rFonts w:eastAsia="標楷體" w:cs="標楷體"/>
                <w:sz w:val="18"/>
                <w:szCs w:val="18"/>
              </w:rPr>
              <w:t>時相</w:t>
            </w:r>
          </w:p>
          <w:p w:rsidR="00F94F2F" w:rsidRPr="006F2A65" w:rsidRDefault="00F94F2F" w:rsidP="00BD5F82">
            <w:pPr>
              <w:spacing w:line="200" w:lineRule="atLeast"/>
              <w:jc w:val="center"/>
              <w:rPr>
                <w:rFonts w:eastAsia="標楷體" w:cs="標楷體"/>
                <w:sz w:val="18"/>
                <w:szCs w:val="18"/>
              </w:rPr>
            </w:pPr>
            <w:proofErr w:type="gramStart"/>
            <w:r w:rsidRPr="006F2A65">
              <w:rPr>
                <w:rFonts w:eastAsia="標楷體" w:cs="標楷體"/>
                <w:sz w:val="18"/>
                <w:szCs w:val="18"/>
              </w:rPr>
              <w:t>一</w:t>
            </w:r>
            <w:proofErr w:type="gramEnd"/>
          </w:p>
        </w:tc>
        <w:tc>
          <w:tcPr>
            <w:tcW w:w="958" w:type="dxa"/>
            <w:gridSpan w:val="3"/>
            <w:tcBorders>
              <w:top w:val="single" w:sz="12" w:space="0" w:color="000000"/>
            </w:tcBorders>
          </w:tcPr>
          <w:p w:rsidR="00F94F2F" w:rsidRPr="006F2A65" w:rsidRDefault="00F94F2F" w:rsidP="00BD5F82">
            <w:pPr>
              <w:spacing w:line="200" w:lineRule="atLeast"/>
              <w:jc w:val="center"/>
              <w:rPr>
                <w:rFonts w:eastAsia="標楷體" w:cs="標楷體"/>
                <w:sz w:val="18"/>
                <w:szCs w:val="18"/>
              </w:rPr>
            </w:pPr>
            <w:r w:rsidRPr="006F2A65">
              <w:rPr>
                <w:rFonts w:eastAsia="標楷體" w:cs="標楷體"/>
                <w:sz w:val="18"/>
                <w:szCs w:val="18"/>
              </w:rPr>
              <w:t>時相</w:t>
            </w:r>
          </w:p>
          <w:p w:rsidR="00F94F2F" w:rsidRPr="006F2A65" w:rsidRDefault="00F94F2F" w:rsidP="00BD5F82">
            <w:pPr>
              <w:spacing w:line="200" w:lineRule="atLeast"/>
              <w:jc w:val="center"/>
              <w:rPr>
                <w:rFonts w:eastAsia="標楷體" w:cs="標楷體"/>
                <w:sz w:val="18"/>
                <w:szCs w:val="18"/>
              </w:rPr>
            </w:pPr>
            <w:r w:rsidRPr="006F2A65">
              <w:rPr>
                <w:rFonts w:eastAsia="標楷體" w:cs="標楷體"/>
                <w:sz w:val="18"/>
                <w:szCs w:val="18"/>
              </w:rPr>
              <w:t>二</w:t>
            </w:r>
          </w:p>
        </w:tc>
        <w:tc>
          <w:tcPr>
            <w:tcW w:w="958" w:type="dxa"/>
            <w:gridSpan w:val="3"/>
            <w:tcBorders>
              <w:top w:val="single" w:sz="12" w:space="0" w:color="000000"/>
            </w:tcBorders>
          </w:tcPr>
          <w:p w:rsidR="00F94F2F" w:rsidRPr="006F2A65" w:rsidRDefault="00F94F2F" w:rsidP="00BD5F82">
            <w:pPr>
              <w:spacing w:line="200" w:lineRule="atLeast"/>
              <w:jc w:val="center"/>
              <w:rPr>
                <w:rFonts w:eastAsia="標楷體" w:cs="標楷體"/>
                <w:sz w:val="18"/>
                <w:szCs w:val="18"/>
              </w:rPr>
            </w:pPr>
            <w:r w:rsidRPr="006F2A65">
              <w:rPr>
                <w:rFonts w:eastAsia="標楷體" w:cs="標楷體"/>
                <w:sz w:val="18"/>
                <w:szCs w:val="18"/>
              </w:rPr>
              <w:t>時相</w:t>
            </w:r>
          </w:p>
          <w:p w:rsidR="00F94F2F" w:rsidRPr="006F2A65" w:rsidRDefault="00F94F2F" w:rsidP="00BD5F82">
            <w:pPr>
              <w:spacing w:line="200" w:lineRule="atLeast"/>
              <w:jc w:val="center"/>
              <w:rPr>
                <w:rFonts w:eastAsia="標楷體" w:cs="標楷體"/>
                <w:sz w:val="18"/>
                <w:szCs w:val="18"/>
              </w:rPr>
            </w:pPr>
            <w:r w:rsidRPr="006F2A65">
              <w:rPr>
                <w:rFonts w:eastAsia="標楷體" w:cs="標楷體"/>
                <w:sz w:val="18"/>
                <w:szCs w:val="18"/>
              </w:rPr>
              <w:t>三</w:t>
            </w:r>
          </w:p>
        </w:tc>
        <w:tc>
          <w:tcPr>
            <w:tcW w:w="958" w:type="dxa"/>
            <w:tcBorders>
              <w:top w:val="single" w:sz="12" w:space="0" w:color="000000"/>
              <w:right w:val="single" w:sz="12" w:space="0" w:color="000000"/>
            </w:tcBorders>
          </w:tcPr>
          <w:p w:rsidR="00F94F2F" w:rsidRPr="006F2A65" w:rsidRDefault="00F94F2F" w:rsidP="00BD5F82">
            <w:pPr>
              <w:spacing w:line="200" w:lineRule="atLeast"/>
              <w:jc w:val="center"/>
              <w:rPr>
                <w:rFonts w:eastAsia="標楷體" w:cs="標楷體"/>
                <w:sz w:val="18"/>
                <w:szCs w:val="18"/>
              </w:rPr>
            </w:pPr>
            <w:r w:rsidRPr="006F2A65">
              <w:rPr>
                <w:rFonts w:eastAsia="標楷體" w:cs="標楷體"/>
                <w:sz w:val="18"/>
                <w:szCs w:val="18"/>
              </w:rPr>
              <w:t>時相</w:t>
            </w:r>
          </w:p>
          <w:p w:rsidR="00F94F2F" w:rsidRPr="006F2A65" w:rsidRDefault="00F94F2F" w:rsidP="00BD5F82">
            <w:pPr>
              <w:spacing w:line="200" w:lineRule="atLeast"/>
              <w:jc w:val="center"/>
              <w:rPr>
                <w:rFonts w:eastAsia="標楷體" w:cs="標楷體"/>
                <w:sz w:val="18"/>
                <w:szCs w:val="18"/>
              </w:rPr>
            </w:pPr>
            <w:r w:rsidRPr="006F2A65">
              <w:rPr>
                <w:rFonts w:eastAsia="標楷體" w:cs="標楷體"/>
                <w:sz w:val="18"/>
                <w:szCs w:val="18"/>
              </w:rPr>
              <w:t>四</w:t>
            </w:r>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ascii="標楷體" w:eastAsia="標楷體" w:hAnsi="標楷體" w:cs="標楷體"/>
                <w:sz w:val="18"/>
                <w:szCs w:val="18"/>
              </w:rPr>
            </w:pPr>
          </w:p>
        </w:tc>
      </w:tr>
      <w:tr w:rsidR="00980FE6" w:rsidRPr="006F2A65" w:rsidTr="00BD5F82">
        <w:trPr>
          <w:trHeight w:val="907"/>
        </w:trPr>
        <w:tc>
          <w:tcPr>
            <w:tcW w:w="689" w:type="dxa"/>
            <w:gridSpan w:val="2"/>
            <w:vMerge w:val="restart"/>
            <w:tcBorders>
              <w:left w:val="single" w:sz="12" w:space="0" w:color="000000"/>
            </w:tcBorders>
            <w:vAlign w:val="center"/>
          </w:tcPr>
          <w:p w:rsidR="00F94F2F" w:rsidRPr="006F2A65" w:rsidRDefault="000808ED" w:rsidP="00BD5F82">
            <w:pPr>
              <w:spacing w:line="200" w:lineRule="atLeast"/>
              <w:jc w:val="center"/>
              <w:rPr>
                <w:rFonts w:ascii="標楷體" w:eastAsia="標楷體" w:hAnsi="標楷體"/>
                <w:sz w:val="20"/>
                <w:szCs w:val="18"/>
              </w:rPr>
            </w:pPr>
            <w:sdt>
              <w:sdtPr>
                <w:rPr>
                  <w:rFonts w:ascii="標楷體" w:eastAsia="標楷體" w:hAnsi="標楷體"/>
                  <w:sz w:val="20"/>
                </w:rPr>
                <w:tag w:val="goog_rdk_16"/>
                <w:id w:val="-2114891171"/>
              </w:sdtPr>
              <w:sdtContent>
                <w:r w:rsidR="00F94F2F" w:rsidRPr="006F2A65">
                  <w:rPr>
                    <w:rFonts w:ascii="標楷體" w:eastAsia="標楷體" w:hAnsi="標楷體" w:cs="Gungsuh"/>
                    <w:sz w:val="20"/>
                    <w:szCs w:val="18"/>
                  </w:rPr>
                  <w:t>時</w:t>
                </w:r>
              </w:sdtContent>
            </w:sdt>
          </w:p>
          <w:p w:rsidR="00F94F2F" w:rsidRPr="006F2A65" w:rsidRDefault="000808ED" w:rsidP="00BD5F82">
            <w:pPr>
              <w:spacing w:line="200" w:lineRule="atLeast"/>
              <w:jc w:val="center"/>
              <w:rPr>
                <w:rFonts w:ascii="標楷體" w:eastAsia="標楷體" w:hAnsi="標楷體"/>
                <w:sz w:val="20"/>
                <w:szCs w:val="18"/>
              </w:rPr>
            </w:pPr>
            <w:sdt>
              <w:sdtPr>
                <w:rPr>
                  <w:rFonts w:ascii="標楷體" w:eastAsia="標楷體" w:hAnsi="標楷體"/>
                  <w:sz w:val="20"/>
                </w:rPr>
                <w:tag w:val="goog_rdk_17"/>
                <w:id w:val="511882643"/>
              </w:sdtPr>
              <w:sdtContent>
                <w:r w:rsidR="00F94F2F" w:rsidRPr="006F2A65">
                  <w:rPr>
                    <w:rFonts w:ascii="標楷體" w:eastAsia="標楷體" w:hAnsi="標楷體" w:cs="Gungsuh"/>
                    <w:sz w:val="20"/>
                    <w:szCs w:val="18"/>
                  </w:rPr>
                  <w:t>段</w:t>
                </w:r>
              </w:sdtContent>
            </w:sdt>
          </w:p>
        </w:tc>
        <w:tc>
          <w:tcPr>
            <w:tcW w:w="571" w:type="dxa"/>
            <w:gridSpan w:val="2"/>
            <w:vMerge w:val="restart"/>
            <w:vAlign w:val="center"/>
          </w:tcPr>
          <w:p w:rsidR="00F94F2F" w:rsidRPr="006F2A65" w:rsidRDefault="000808ED" w:rsidP="00BD5F82">
            <w:pPr>
              <w:spacing w:line="200" w:lineRule="atLeast"/>
              <w:jc w:val="center"/>
              <w:rPr>
                <w:rFonts w:ascii="標楷體" w:eastAsia="標楷體" w:hAnsi="標楷體"/>
                <w:sz w:val="20"/>
                <w:szCs w:val="18"/>
              </w:rPr>
            </w:pPr>
            <w:sdt>
              <w:sdtPr>
                <w:rPr>
                  <w:rFonts w:ascii="標楷體" w:eastAsia="標楷體" w:hAnsi="標楷體"/>
                  <w:sz w:val="20"/>
                </w:rPr>
                <w:tag w:val="goog_rdk_18"/>
                <w:id w:val="850614610"/>
              </w:sdtPr>
              <w:sdtContent>
                <w:proofErr w:type="gramStart"/>
                <w:r w:rsidR="00F94F2F" w:rsidRPr="006F2A65">
                  <w:rPr>
                    <w:rFonts w:ascii="標楷體" w:eastAsia="標楷體" w:hAnsi="標楷體" w:cs="Gungsuh"/>
                    <w:sz w:val="20"/>
                    <w:szCs w:val="18"/>
                  </w:rPr>
                  <w:t>週</w:t>
                </w:r>
                <w:proofErr w:type="gramEnd"/>
              </w:sdtContent>
            </w:sdt>
          </w:p>
          <w:p w:rsidR="00F94F2F" w:rsidRPr="006F2A65" w:rsidRDefault="000808ED" w:rsidP="00BD5F82">
            <w:pPr>
              <w:spacing w:line="200" w:lineRule="atLeast"/>
              <w:jc w:val="center"/>
              <w:rPr>
                <w:rFonts w:ascii="標楷體" w:eastAsia="標楷體" w:hAnsi="標楷體"/>
                <w:sz w:val="20"/>
                <w:szCs w:val="18"/>
              </w:rPr>
            </w:pPr>
            <w:sdt>
              <w:sdtPr>
                <w:rPr>
                  <w:rFonts w:ascii="標楷體" w:eastAsia="標楷體" w:hAnsi="標楷體"/>
                  <w:sz w:val="20"/>
                </w:rPr>
                <w:tag w:val="goog_rdk_19"/>
                <w:id w:val="-396356975"/>
              </w:sdtPr>
              <w:sdtContent>
                <w:r w:rsidR="00F94F2F" w:rsidRPr="006F2A65">
                  <w:rPr>
                    <w:rFonts w:ascii="標楷體" w:eastAsia="標楷體" w:hAnsi="標楷體" w:cs="Gungsuh"/>
                    <w:sz w:val="20"/>
                    <w:szCs w:val="18"/>
                  </w:rPr>
                  <w:t>期</w:t>
                </w:r>
              </w:sdtContent>
            </w:sdt>
          </w:p>
        </w:tc>
        <w:tc>
          <w:tcPr>
            <w:tcW w:w="430" w:type="dxa"/>
            <w:gridSpan w:val="2"/>
            <w:vMerge w:val="restart"/>
            <w:tcBorders>
              <w:right w:val="single" w:sz="12" w:space="0" w:color="000000"/>
            </w:tcBorders>
            <w:vAlign w:val="center"/>
          </w:tcPr>
          <w:p w:rsidR="00F94F2F" w:rsidRPr="006F2A65" w:rsidRDefault="000808ED" w:rsidP="00BD5F82">
            <w:pPr>
              <w:spacing w:line="200" w:lineRule="atLeast"/>
              <w:jc w:val="center"/>
              <w:rPr>
                <w:rFonts w:ascii="標楷體" w:eastAsia="標楷體" w:hAnsi="標楷體"/>
                <w:sz w:val="20"/>
                <w:szCs w:val="18"/>
              </w:rPr>
            </w:pPr>
            <w:sdt>
              <w:sdtPr>
                <w:rPr>
                  <w:rFonts w:ascii="標楷體" w:eastAsia="標楷體" w:hAnsi="標楷體"/>
                  <w:sz w:val="20"/>
                </w:rPr>
                <w:tag w:val="goog_rdk_20"/>
                <w:id w:val="-1604485025"/>
              </w:sdtPr>
              <w:sdtContent>
                <w:r w:rsidR="00F94F2F" w:rsidRPr="006F2A65">
                  <w:rPr>
                    <w:rFonts w:ascii="標楷體" w:eastAsia="標楷體" w:hAnsi="標楷體" w:cs="Gungsuh"/>
                    <w:sz w:val="20"/>
                    <w:szCs w:val="18"/>
                  </w:rPr>
                  <w:t>時差</w:t>
                </w:r>
              </w:sdtContent>
            </w:sdt>
          </w:p>
        </w:tc>
        <w:tc>
          <w:tcPr>
            <w:tcW w:w="705" w:type="dxa"/>
            <w:tcBorders>
              <w:left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A1</w:t>
            </w:r>
          </w:p>
        </w:tc>
        <w:tc>
          <w:tcPr>
            <w:tcW w:w="958" w:type="dxa"/>
            <w:gridSpan w:val="3"/>
            <w:vAlign w:val="center"/>
          </w:tcPr>
          <w:p w:rsidR="00F94F2F" w:rsidRPr="006F2A65" w:rsidRDefault="00F94F2F" w:rsidP="00BD5F82">
            <w:pPr>
              <w:spacing w:line="200" w:lineRule="atLeast"/>
              <w:jc w:val="both"/>
              <w:rPr>
                <w:rFonts w:eastAsia="標楷體"/>
                <w:sz w:val="18"/>
                <w:szCs w:val="18"/>
              </w:rPr>
            </w:pPr>
            <w:r w:rsidRPr="006F2A65">
              <w:rPr>
                <w:rFonts w:eastAsia="標楷體"/>
                <w:noProof/>
                <w:sz w:val="18"/>
                <w:szCs w:val="18"/>
              </w:rPr>
              <w:drawing>
                <wp:inline distT="0" distB="0" distL="0" distR="0" wp14:anchorId="7695035F" wp14:editId="4DAF5690">
                  <wp:extent cx="466725" cy="571500"/>
                  <wp:effectExtent l="0" t="0" r="952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725" cy="571500"/>
                          </a:xfrm>
                          <a:prstGeom prst="rect">
                            <a:avLst/>
                          </a:prstGeom>
                          <a:noFill/>
                          <a:ln>
                            <a:noFill/>
                          </a:ln>
                        </pic:spPr>
                      </pic:pic>
                    </a:graphicData>
                  </a:graphic>
                </wp:inline>
              </w:drawing>
            </w:r>
          </w:p>
        </w:tc>
        <w:tc>
          <w:tcPr>
            <w:tcW w:w="958" w:type="dxa"/>
            <w:gridSpan w:val="3"/>
            <w:vAlign w:val="center"/>
          </w:tcPr>
          <w:p w:rsidR="00F94F2F" w:rsidRPr="006F2A65" w:rsidRDefault="00F94F2F" w:rsidP="00BD5F82">
            <w:pPr>
              <w:spacing w:line="200" w:lineRule="atLeast"/>
              <w:jc w:val="center"/>
              <w:rPr>
                <w:rFonts w:eastAsia="標楷體"/>
                <w:sz w:val="18"/>
                <w:szCs w:val="18"/>
              </w:rPr>
            </w:pPr>
          </w:p>
        </w:tc>
        <w:tc>
          <w:tcPr>
            <w:tcW w:w="958" w:type="dxa"/>
            <w:gridSpan w:val="3"/>
            <w:vAlign w:val="center"/>
          </w:tcPr>
          <w:p w:rsidR="00F94F2F" w:rsidRPr="006F2A65" w:rsidRDefault="00F94F2F" w:rsidP="00BD5F82">
            <w:pPr>
              <w:spacing w:line="200" w:lineRule="atLeast"/>
              <w:ind w:left="-53" w:hanging="60"/>
              <w:rPr>
                <w:rFonts w:eastAsia="標楷體"/>
              </w:rPr>
            </w:pPr>
            <w:r w:rsidRPr="006F2A65">
              <w:rPr>
                <w:rFonts w:eastAsia="標楷體"/>
                <w:noProof/>
                <w:sz w:val="18"/>
                <w:szCs w:val="18"/>
              </w:rPr>
              <w:drawing>
                <wp:anchor distT="0" distB="0" distL="114300" distR="114300" simplePos="0" relativeHeight="251659264" behindDoc="0" locked="0" layoutInCell="1" allowOverlap="1" wp14:anchorId="5A98A050" wp14:editId="2C4AFA46">
                  <wp:simplePos x="0" y="0"/>
                  <wp:positionH relativeFrom="column">
                    <wp:posOffset>-628650</wp:posOffset>
                  </wp:positionH>
                  <wp:positionV relativeFrom="paragraph">
                    <wp:posOffset>-146050</wp:posOffset>
                  </wp:positionV>
                  <wp:extent cx="581025" cy="593725"/>
                  <wp:effectExtent l="0" t="0" r="9525" b="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02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2A65">
              <w:rPr>
                <w:rFonts w:eastAsia="標楷體"/>
                <w:noProof/>
              </w:rPr>
              <w:drawing>
                <wp:inline distT="0" distB="0" distL="0" distR="0" wp14:anchorId="537027C5" wp14:editId="10B29054">
                  <wp:extent cx="579759" cy="475700"/>
                  <wp:effectExtent l="0" t="0" r="0" b="63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2915" cy="478289"/>
                          </a:xfrm>
                          <a:prstGeom prst="rect">
                            <a:avLst/>
                          </a:prstGeom>
                          <a:noFill/>
                          <a:ln>
                            <a:noFill/>
                          </a:ln>
                        </pic:spPr>
                      </pic:pic>
                    </a:graphicData>
                  </a:graphic>
                </wp:inline>
              </w:drawing>
            </w:r>
          </w:p>
        </w:tc>
        <w:tc>
          <w:tcPr>
            <w:tcW w:w="958" w:type="dxa"/>
            <w:tcBorders>
              <w:right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w:t>
            </w:r>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18"/>
                <w:szCs w:val="18"/>
              </w:rPr>
            </w:pPr>
          </w:p>
        </w:tc>
      </w:tr>
      <w:tr w:rsidR="00980FE6" w:rsidRPr="006F2A65" w:rsidTr="00BD5F82">
        <w:trPr>
          <w:trHeight w:val="907"/>
        </w:trPr>
        <w:tc>
          <w:tcPr>
            <w:tcW w:w="689" w:type="dxa"/>
            <w:gridSpan w:val="2"/>
            <w:vMerge/>
            <w:tcBorders>
              <w:left w:val="single" w:sz="12" w:space="0" w:color="000000"/>
            </w:tcBorders>
            <w:vAlign w:val="center"/>
          </w:tcPr>
          <w:p w:rsidR="00F94F2F" w:rsidRPr="006F2A65" w:rsidRDefault="00F94F2F" w:rsidP="00BD5F82">
            <w:pPr>
              <w:pBdr>
                <w:top w:val="nil"/>
                <w:left w:val="nil"/>
                <w:bottom w:val="nil"/>
                <w:right w:val="nil"/>
                <w:between w:val="nil"/>
              </w:pBdr>
              <w:spacing w:line="200" w:lineRule="atLeast"/>
              <w:rPr>
                <w:rFonts w:eastAsia="Times New Roman"/>
                <w:sz w:val="18"/>
                <w:szCs w:val="18"/>
              </w:rPr>
            </w:pPr>
          </w:p>
        </w:tc>
        <w:tc>
          <w:tcPr>
            <w:tcW w:w="571" w:type="dxa"/>
            <w:gridSpan w:val="2"/>
            <w:vMerge/>
            <w:vAlign w:val="center"/>
          </w:tcPr>
          <w:p w:rsidR="00F94F2F" w:rsidRPr="006F2A65" w:rsidRDefault="00F94F2F" w:rsidP="00BD5F82">
            <w:pPr>
              <w:pBdr>
                <w:top w:val="nil"/>
                <w:left w:val="nil"/>
                <w:bottom w:val="nil"/>
                <w:right w:val="nil"/>
                <w:between w:val="nil"/>
              </w:pBdr>
              <w:spacing w:line="200" w:lineRule="atLeast"/>
              <w:rPr>
                <w:rFonts w:eastAsia="Times New Roman"/>
                <w:sz w:val="18"/>
                <w:szCs w:val="18"/>
              </w:rPr>
            </w:pPr>
          </w:p>
        </w:tc>
        <w:tc>
          <w:tcPr>
            <w:tcW w:w="430" w:type="dxa"/>
            <w:gridSpan w:val="2"/>
            <w:vMerge/>
            <w:tcBorders>
              <w:right w:val="single" w:sz="12" w:space="0" w:color="000000"/>
            </w:tcBorders>
            <w:vAlign w:val="center"/>
          </w:tcPr>
          <w:p w:rsidR="00F94F2F" w:rsidRPr="006F2A65" w:rsidRDefault="00F94F2F" w:rsidP="00BD5F82">
            <w:pPr>
              <w:pBdr>
                <w:top w:val="nil"/>
                <w:left w:val="nil"/>
                <w:bottom w:val="nil"/>
                <w:right w:val="nil"/>
                <w:between w:val="nil"/>
              </w:pBdr>
              <w:spacing w:line="200" w:lineRule="atLeast"/>
              <w:rPr>
                <w:rFonts w:eastAsia="Times New Roman"/>
                <w:sz w:val="18"/>
                <w:szCs w:val="18"/>
              </w:rPr>
            </w:pPr>
          </w:p>
        </w:tc>
        <w:tc>
          <w:tcPr>
            <w:tcW w:w="705" w:type="dxa"/>
            <w:tcBorders>
              <w:left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B1</w:t>
            </w:r>
          </w:p>
        </w:tc>
        <w:tc>
          <w:tcPr>
            <w:tcW w:w="958" w:type="dxa"/>
            <w:gridSpan w:val="3"/>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w:t>
            </w:r>
          </w:p>
        </w:tc>
        <w:tc>
          <w:tcPr>
            <w:tcW w:w="958" w:type="dxa"/>
            <w:gridSpan w:val="3"/>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w:t>
            </w:r>
          </w:p>
        </w:tc>
        <w:tc>
          <w:tcPr>
            <w:tcW w:w="958" w:type="dxa"/>
            <w:gridSpan w:val="3"/>
            <w:vAlign w:val="center"/>
          </w:tcPr>
          <w:p w:rsidR="00F94F2F" w:rsidRPr="006F2A65" w:rsidRDefault="00F94F2F" w:rsidP="00BD5F82">
            <w:pPr>
              <w:spacing w:line="200" w:lineRule="atLeast"/>
              <w:jc w:val="center"/>
              <w:rPr>
                <w:rFonts w:eastAsia="標楷體"/>
                <w:sz w:val="18"/>
                <w:szCs w:val="18"/>
              </w:rPr>
            </w:pPr>
          </w:p>
        </w:tc>
        <w:tc>
          <w:tcPr>
            <w:tcW w:w="958" w:type="dxa"/>
            <w:tcBorders>
              <w:right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w:t>
            </w:r>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18"/>
                <w:szCs w:val="18"/>
              </w:rPr>
            </w:pPr>
          </w:p>
        </w:tc>
      </w:tr>
      <w:tr w:rsidR="00980FE6" w:rsidRPr="006F2A65" w:rsidTr="00BD5F82">
        <w:trPr>
          <w:trHeight w:val="50"/>
        </w:trPr>
        <w:tc>
          <w:tcPr>
            <w:tcW w:w="689" w:type="dxa"/>
            <w:gridSpan w:val="2"/>
            <w:tcBorders>
              <w:left w:val="single" w:sz="12" w:space="0" w:color="000000"/>
            </w:tcBorders>
            <w:vAlign w:val="center"/>
          </w:tcPr>
          <w:p w:rsidR="00F94F2F" w:rsidRPr="006F2A65" w:rsidRDefault="00F94F2F" w:rsidP="00BD5F82">
            <w:pPr>
              <w:spacing w:line="200" w:lineRule="atLeast"/>
              <w:jc w:val="center"/>
              <w:rPr>
                <w:rFonts w:eastAsia="Times New Roman"/>
                <w:sz w:val="18"/>
                <w:szCs w:val="18"/>
              </w:rPr>
            </w:pPr>
            <w:r w:rsidRPr="006F2A65">
              <w:rPr>
                <w:rFonts w:eastAsia="Times New Roman"/>
                <w:sz w:val="18"/>
                <w:szCs w:val="18"/>
              </w:rPr>
              <w:t>06-</w:t>
            </w:r>
            <w:r w:rsidRPr="006F2A65">
              <w:rPr>
                <w:rFonts w:eastAsia="Times New Roman" w:hint="eastAsia"/>
                <w:sz w:val="18"/>
                <w:szCs w:val="18"/>
              </w:rPr>
              <w:t>23</w:t>
            </w:r>
          </w:p>
        </w:tc>
        <w:tc>
          <w:tcPr>
            <w:tcW w:w="571" w:type="dxa"/>
            <w:gridSpan w:val="2"/>
            <w:vAlign w:val="center"/>
          </w:tcPr>
          <w:p w:rsidR="00F94F2F" w:rsidRPr="006F2A65" w:rsidRDefault="00F94F2F" w:rsidP="00BD5F82">
            <w:pPr>
              <w:spacing w:line="200" w:lineRule="atLeast"/>
              <w:jc w:val="center"/>
              <w:rPr>
                <w:rFonts w:eastAsia="Times New Roman"/>
                <w:sz w:val="18"/>
                <w:szCs w:val="18"/>
              </w:rPr>
            </w:pPr>
            <w:r w:rsidRPr="006F2A65">
              <w:rPr>
                <w:rFonts w:eastAsia="Times New Roman"/>
                <w:sz w:val="18"/>
                <w:szCs w:val="18"/>
              </w:rPr>
              <w:t>120</w:t>
            </w:r>
          </w:p>
        </w:tc>
        <w:tc>
          <w:tcPr>
            <w:tcW w:w="430" w:type="dxa"/>
            <w:gridSpan w:val="2"/>
            <w:tcBorders>
              <w:right w:val="single" w:sz="12" w:space="0" w:color="000000"/>
            </w:tcBorders>
            <w:vAlign w:val="center"/>
          </w:tcPr>
          <w:p w:rsidR="00F94F2F" w:rsidRPr="006F2A65" w:rsidRDefault="00F94F2F" w:rsidP="00BD5F82">
            <w:pPr>
              <w:spacing w:line="200" w:lineRule="atLeast"/>
              <w:jc w:val="center"/>
              <w:rPr>
                <w:rFonts w:eastAsia="Times New Roman"/>
                <w:sz w:val="18"/>
                <w:szCs w:val="18"/>
              </w:rPr>
            </w:pPr>
            <w:r w:rsidRPr="006F2A65">
              <w:rPr>
                <w:rFonts w:eastAsia="Times New Roman"/>
                <w:sz w:val="18"/>
                <w:szCs w:val="18"/>
              </w:rPr>
              <w:t>0</w:t>
            </w:r>
          </w:p>
        </w:tc>
        <w:tc>
          <w:tcPr>
            <w:tcW w:w="705" w:type="dxa"/>
            <w:tcBorders>
              <w:left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A1</w:t>
            </w:r>
          </w:p>
        </w:tc>
        <w:tc>
          <w:tcPr>
            <w:tcW w:w="958" w:type="dxa"/>
            <w:gridSpan w:val="3"/>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59(5,2)</w:t>
            </w:r>
          </w:p>
        </w:tc>
        <w:tc>
          <w:tcPr>
            <w:tcW w:w="958" w:type="dxa"/>
            <w:gridSpan w:val="3"/>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20(5,2)</w:t>
            </w:r>
          </w:p>
        </w:tc>
        <w:tc>
          <w:tcPr>
            <w:tcW w:w="958" w:type="dxa"/>
            <w:gridSpan w:val="3"/>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20(5,2)</w:t>
            </w:r>
          </w:p>
        </w:tc>
        <w:tc>
          <w:tcPr>
            <w:tcW w:w="958" w:type="dxa"/>
            <w:tcBorders>
              <w:right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w:t>
            </w:r>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18"/>
                <w:szCs w:val="18"/>
              </w:rPr>
            </w:pPr>
          </w:p>
        </w:tc>
      </w:tr>
      <w:tr w:rsidR="00980FE6" w:rsidRPr="006F2A65" w:rsidTr="00BD5F82">
        <w:trPr>
          <w:trHeight w:val="238"/>
        </w:trPr>
        <w:tc>
          <w:tcPr>
            <w:tcW w:w="689" w:type="dxa"/>
            <w:gridSpan w:val="2"/>
            <w:tcBorders>
              <w:left w:val="single" w:sz="12" w:space="0" w:color="000000"/>
              <w:bottom w:val="single" w:sz="12" w:space="0" w:color="000000"/>
            </w:tcBorders>
            <w:vAlign w:val="center"/>
          </w:tcPr>
          <w:p w:rsidR="00F94F2F" w:rsidRPr="006F2A65" w:rsidRDefault="00F94F2F" w:rsidP="00BD5F82">
            <w:pPr>
              <w:spacing w:line="200" w:lineRule="atLeast"/>
              <w:jc w:val="center"/>
              <w:rPr>
                <w:rFonts w:eastAsia="Times New Roman"/>
                <w:sz w:val="18"/>
                <w:szCs w:val="18"/>
              </w:rPr>
            </w:pPr>
            <w:r w:rsidRPr="006F2A65">
              <w:rPr>
                <w:rFonts w:eastAsia="Times New Roman" w:hint="eastAsia"/>
                <w:sz w:val="18"/>
                <w:szCs w:val="18"/>
              </w:rPr>
              <w:t>23-06</w:t>
            </w:r>
          </w:p>
        </w:tc>
        <w:tc>
          <w:tcPr>
            <w:tcW w:w="571" w:type="dxa"/>
            <w:gridSpan w:val="2"/>
            <w:tcBorders>
              <w:bottom w:val="single" w:sz="12" w:space="0" w:color="000000"/>
            </w:tcBorders>
            <w:vAlign w:val="center"/>
          </w:tcPr>
          <w:p w:rsidR="00F94F2F" w:rsidRPr="006F2A65" w:rsidRDefault="00F94F2F" w:rsidP="00BD5F82">
            <w:pPr>
              <w:spacing w:line="200" w:lineRule="atLeast"/>
              <w:jc w:val="center"/>
              <w:rPr>
                <w:rFonts w:eastAsia="Times New Roman"/>
                <w:sz w:val="18"/>
                <w:szCs w:val="18"/>
              </w:rPr>
            </w:pPr>
            <w:r w:rsidRPr="006F2A65">
              <w:rPr>
                <w:rFonts w:eastAsia="Times New Roman" w:hint="eastAsia"/>
                <w:sz w:val="18"/>
                <w:szCs w:val="18"/>
              </w:rPr>
              <w:t>90</w:t>
            </w:r>
          </w:p>
        </w:tc>
        <w:tc>
          <w:tcPr>
            <w:tcW w:w="430" w:type="dxa"/>
            <w:gridSpan w:val="2"/>
            <w:tcBorders>
              <w:bottom w:val="single" w:sz="12" w:space="0" w:color="000000"/>
              <w:right w:val="single" w:sz="12" w:space="0" w:color="000000"/>
            </w:tcBorders>
            <w:vAlign w:val="center"/>
          </w:tcPr>
          <w:p w:rsidR="00F94F2F" w:rsidRPr="006F2A65" w:rsidRDefault="00F94F2F" w:rsidP="00BD5F82">
            <w:pPr>
              <w:spacing w:line="200" w:lineRule="atLeast"/>
              <w:jc w:val="center"/>
              <w:rPr>
                <w:rFonts w:eastAsia="Times New Roman"/>
                <w:sz w:val="18"/>
                <w:szCs w:val="18"/>
              </w:rPr>
            </w:pPr>
            <w:r w:rsidRPr="006F2A65">
              <w:rPr>
                <w:rFonts w:eastAsia="Times New Roman"/>
                <w:sz w:val="18"/>
                <w:szCs w:val="18"/>
              </w:rPr>
              <w:t>0</w:t>
            </w:r>
          </w:p>
        </w:tc>
        <w:tc>
          <w:tcPr>
            <w:tcW w:w="705" w:type="dxa"/>
            <w:tcBorders>
              <w:left w:val="single" w:sz="12" w:space="0" w:color="000000"/>
              <w:bottom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A1</w:t>
            </w:r>
          </w:p>
        </w:tc>
        <w:tc>
          <w:tcPr>
            <w:tcW w:w="958" w:type="dxa"/>
            <w:gridSpan w:val="3"/>
            <w:tcBorders>
              <w:bottom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39(5,2)</w:t>
            </w:r>
          </w:p>
        </w:tc>
        <w:tc>
          <w:tcPr>
            <w:tcW w:w="958" w:type="dxa"/>
            <w:gridSpan w:val="3"/>
            <w:tcBorders>
              <w:bottom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15(5,2)</w:t>
            </w:r>
          </w:p>
        </w:tc>
        <w:tc>
          <w:tcPr>
            <w:tcW w:w="958" w:type="dxa"/>
            <w:gridSpan w:val="3"/>
            <w:tcBorders>
              <w:bottom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15(5,2)</w:t>
            </w:r>
          </w:p>
        </w:tc>
        <w:tc>
          <w:tcPr>
            <w:tcW w:w="958" w:type="dxa"/>
            <w:tcBorders>
              <w:bottom w:val="single" w:sz="12" w:space="0" w:color="000000"/>
              <w:right w:val="single" w:sz="12" w:space="0" w:color="000000"/>
            </w:tcBorders>
            <w:vAlign w:val="center"/>
          </w:tcPr>
          <w:p w:rsidR="00F94F2F" w:rsidRPr="006F2A65" w:rsidRDefault="00F94F2F" w:rsidP="00BD5F82">
            <w:pPr>
              <w:spacing w:line="200" w:lineRule="atLeast"/>
              <w:jc w:val="center"/>
              <w:rPr>
                <w:rFonts w:eastAsia="標楷體"/>
                <w:sz w:val="18"/>
                <w:szCs w:val="18"/>
              </w:rPr>
            </w:pPr>
            <w:r w:rsidRPr="006F2A65">
              <w:rPr>
                <w:rFonts w:eastAsia="標楷體"/>
                <w:sz w:val="18"/>
                <w:szCs w:val="18"/>
              </w:rPr>
              <w:t>-</w:t>
            </w:r>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18"/>
                <w:szCs w:val="18"/>
              </w:rPr>
            </w:pPr>
          </w:p>
        </w:tc>
      </w:tr>
      <w:tr w:rsidR="00980FE6" w:rsidRPr="006F2A65" w:rsidTr="00BD5F82">
        <w:trPr>
          <w:trHeight w:val="202"/>
        </w:trPr>
        <w:tc>
          <w:tcPr>
            <w:tcW w:w="3320" w:type="dxa"/>
            <w:gridSpan w:val="9"/>
            <w:tcBorders>
              <w:top w:val="single" w:sz="12" w:space="0" w:color="000000"/>
              <w:left w:val="single" w:sz="12" w:space="0" w:color="000000"/>
              <w:bottom w:val="single" w:sz="12" w:space="0" w:color="000000"/>
            </w:tcBorders>
          </w:tcPr>
          <w:p w:rsidR="00F94F2F" w:rsidRPr="006F2A65" w:rsidRDefault="000808ED" w:rsidP="00BD5F82">
            <w:pPr>
              <w:spacing w:line="200" w:lineRule="atLeast"/>
              <w:jc w:val="center"/>
              <w:rPr>
                <w:rFonts w:eastAsia="標楷體"/>
                <w:b/>
                <w:sz w:val="20"/>
              </w:rPr>
            </w:pPr>
            <w:sdt>
              <w:sdtPr>
                <w:rPr>
                  <w:rFonts w:eastAsia="標楷體"/>
                </w:rPr>
                <w:tag w:val="goog_rdk_21"/>
                <w:id w:val="140696788"/>
              </w:sdtPr>
              <w:sdtContent>
                <w:r w:rsidR="00F94F2F" w:rsidRPr="006F2A65">
                  <w:rPr>
                    <w:rFonts w:eastAsia="標楷體" w:cs="Gungsuh"/>
                    <w:b/>
                    <w:sz w:val="20"/>
                  </w:rPr>
                  <w:t>107-109</w:t>
                </w:r>
                <w:r w:rsidR="00F94F2F" w:rsidRPr="006F2A65">
                  <w:rPr>
                    <w:rFonts w:eastAsia="標楷體" w:cs="Gungsuh"/>
                    <w:b/>
                    <w:sz w:val="20"/>
                  </w:rPr>
                  <w:t>年</w:t>
                </w:r>
                <w:r w:rsidR="00F94F2F" w:rsidRPr="006F2A65">
                  <w:rPr>
                    <w:rFonts w:eastAsia="標楷體" w:cs="Gungsuh"/>
                    <w:b/>
                    <w:sz w:val="20"/>
                  </w:rPr>
                  <w:t>A1</w:t>
                </w:r>
                <w:r w:rsidR="00F94F2F" w:rsidRPr="006F2A65">
                  <w:rPr>
                    <w:rFonts w:eastAsia="標楷體" w:cs="Gungsuh"/>
                    <w:b/>
                    <w:sz w:val="20"/>
                  </w:rPr>
                  <w:t>、</w:t>
                </w:r>
                <w:r w:rsidR="00F94F2F" w:rsidRPr="006F2A65">
                  <w:rPr>
                    <w:rFonts w:eastAsia="標楷體" w:cs="Gungsuh"/>
                    <w:b/>
                    <w:sz w:val="20"/>
                  </w:rPr>
                  <w:t>A2</w:t>
                </w:r>
                <w:r w:rsidR="00F94F2F" w:rsidRPr="006F2A65">
                  <w:rPr>
                    <w:rFonts w:eastAsia="標楷體" w:cs="Gungsuh"/>
                    <w:b/>
                    <w:sz w:val="20"/>
                  </w:rPr>
                  <w:t>人數統計</w:t>
                </w:r>
              </w:sdtContent>
            </w:sdt>
          </w:p>
        </w:tc>
        <w:tc>
          <w:tcPr>
            <w:tcW w:w="2907" w:type="dxa"/>
            <w:gridSpan w:val="8"/>
            <w:tcBorders>
              <w:top w:val="single" w:sz="12" w:space="0" w:color="000000"/>
              <w:bottom w:val="single" w:sz="12" w:space="0" w:color="000000"/>
              <w:right w:val="single" w:sz="12" w:space="0" w:color="000000"/>
            </w:tcBorders>
          </w:tcPr>
          <w:p w:rsidR="00F94F2F" w:rsidRPr="006F2A65" w:rsidRDefault="000808ED" w:rsidP="00BD5F82">
            <w:pPr>
              <w:spacing w:line="200" w:lineRule="atLeast"/>
              <w:jc w:val="center"/>
              <w:rPr>
                <w:rFonts w:eastAsia="標楷體"/>
                <w:b/>
                <w:sz w:val="20"/>
              </w:rPr>
            </w:pPr>
            <w:sdt>
              <w:sdtPr>
                <w:rPr>
                  <w:rFonts w:eastAsia="標楷體"/>
                </w:rPr>
                <w:tag w:val="goog_rdk_22"/>
                <w:id w:val="595058032"/>
              </w:sdtPr>
              <w:sdtContent>
                <w:r w:rsidR="00F94F2F" w:rsidRPr="006F2A65">
                  <w:rPr>
                    <w:rFonts w:eastAsia="標楷體" w:cs="Gungsuh"/>
                    <w:b/>
                    <w:sz w:val="20"/>
                  </w:rPr>
                  <w:t>107-109</w:t>
                </w:r>
                <w:r w:rsidR="00F94F2F" w:rsidRPr="006F2A65">
                  <w:rPr>
                    <w:rFonts w:eastAsia="標楷體" w:cs="Gungsuh"/>
                    <w:b/>
                    <w:sz w:val="20"/>
                  </w:rPr>
                  <w:t>年涉入事故者年齡</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b/>
                <w:sz w:val="20"/>
              </w:rPr>
            </w:pPr>
          </w:p>
        </w:tc>
      </w:tr>
      <w:tr w:rsidR="00980FE6" w:rsidRPr="006F2A65" w:rsidTr="00BD5F82">
        <w:trPr>
          <w:trHeight w:val="534"/>
        </w:trPr>
        <w:tc>
          <w:tcPr>
            <w:tcW w:w="978" w:type="dxa"/>
            <w:gridSpan w:val="3"/>
            <w:tcBorders>
              <w:top w:val="single" w:sz="12" w:space="0" w:color="000000"/>
              <w:left w:val="single" w:sz="12" w:space="0" w:color="000000"/>
              <w:bottom w:val="single" w:sz="12" w:space="0" w:color="000000"/>
              <w:right w:val="single" w:sz="4" w:space="0" w:color="000000"/>
            </w:tcBorders>
            <w:vAlign w:val="center"/>
          </w:tcPr>
          <w:p w:rsidR="00F94F2F" w:rsidRPr="006F2A65" w:rsidRDefault="000808ED" w:rsidP="00BD5F82">
            <w:pPr>
              <w:widowControl/>
              <w:spacing w:line="200" w:lineRule="atLeast"/>
              <w:jc w:val="center"/>
              <w:rPr>
                <w:rFonts w:eastAsia="標楷體" w:cs="Gungsuh"/>
                <w:sz w:val="20"/>
              </w:rPr>
            </w:pPr>
            <w:sdt>
              <w:sdtPr>
                <w:rPr>
                  <w:rFonts w:eastAsia="標楷體" w:cs="Gungsuh"/>
                  <w:sz w:val="20"/>
                </w:rPr>
                <w:tag w:val="goog_rdk_23"/>
                <w:id w:val="-2057610486"/>
              </w:sdtPr>
              <w:sdtContent>
                <w:r w:rsidR="00F94F2F" w:rsidRPr="006F2A65">
                  <w:rPr>
                    <w:rFonts w:eastAsia="標楷體" w:cs="Gungsuh"/>
                    <w:sz w:val="20"/>
                  </w:rPr>
                  <w:t>肇事件數</w:t>
                </w:r>
                <w:r w:rsidR="00F94F2F" w:rsidRPr="006F2A65">
                  <w:rPr>
                    <w:rFonts w:eastAsia="標楷體" w:cs="Gungsuh" w:hint="eastAsia"/>
                    <w:sz w:val="20"/>
                  </w:rPr>
                  <w:t>60</w:t>
                </w:r>
                <w:r w:rsidR="00F94F2F" w:rsidRPr="006F2A65">
                  <w:rPr>
                    <w:rFonts w:eastAsia="標楷體" w:cs="Gungsuh"/>
                    <w:sz w:val="20"/>
                  </w:rPr>
                  <w:t>件</w:t>
                </w:r>
              </w:sdtContent>
            </w:sdt>
          </w:p>
        </w:tc>
        <w:tc>
          <w:tcPr>
            <w:tcW w:w="2342" w:type="dxa"/>
            <w:gridSpan w:val="6"/>
            <w:tcBorders>
              <w:top w:val="single" w:sz="12" w:space="0" w:color="000000"/>
              <w:left w:val="single" w:sz="4" w:space="0" w:color="000000"/>
              <w:bottom w:val="single" w:sz="12" w:space="0" w:color="000000"/>
            </w:tcBorders>
            <w:vAlign w:val="center"/>
          </w:tcPr>
          <w:p w:rsidR="00F94F2F" w:rsidRPr="006F2A65" w:rsidRDefault="000808ED" w:rsidP="00BD5F82">
            <w:pPr>
              <w:spacing w:line="200" w:lineRule="atLeast"/>
              <w:rPr>
                <w:rFonts w:eastAsia="標楷體" w:cs="Gungsuh"/>
                <w:sz w:val="20"/>
              </w:rPr>
            </w:pPr>
            <w:sdt>
              <w:sdtPr>
                <w:rPr>
                  <w:rFonts w:eastAsia="標楷體" w:cs="Gungsuh"/>
                  <w:sz w:val="20"/>
                </w:rPr>
                <w:tag w:val="goog_rdk_24"/>
                <w:id w:val="-759761686"/>
              </w:sdtPr>
              <w:sdtContent>
                <w:r w:rsidR="00F94F2F" w:rsidRPr="006F2A65">
                  <w:rPr>
                    <w:rFonts w:eastAsia="標楷體" w:cs="Gungsuh"/>
                    <w:sz w:val="20"/>
                  </w:rPr>
                  <w:t>1.A1</w:t>
                </w:r>
                <w:r w:rsidR="00F94F2F" w:rsidRPr="006F2A65">
                  <w:rPr>
                    <w:rFonts w:eastAsia="標楷體" w:cs="Gungsuh"/>
                    <w:sz w:val="20"/>
                  </w:rPr>
                  <w:t>件數</w:t>
                </w:r>
                <w:r w:rsidR="00F94F2F" w:rsidRPr="006F2A65">
                  <w:rPr>
                    <w:rFonts w:eastAsia="標楷體" w:cs="Gungsuh"/>
                    <w:sz w:val="20"/>
                  </w:rPr>
                  <w:t>/</w:t>
                </w:r>
                <w:r w:rsidR="00F94F2F" w:rsidRPr="006F2A65">
                  <w:rPr>
                    <w:rFonts w:eastAsia="標楷體" w:cs="Gungsuh"/>
                    <w:sz w:val="20"/>
                  </w:rPr>
                  <w:t>人數</w:t>
                </w:r>
                <w:r w:rsidR="00F94F2F" w:rsidRPr="006F2A65">
                  <w:rPr>
                    <w:rFonts w:eastAsia="標楷體" w:cs="Gungsuh"/>
                    <w:sz w:val="20"/>
                  </w:rPr>
                  <w:t>:</w:t>
                </w:r>
                <w:r w:rsidR="00F94F2F" w:rsidRPr="006F2A65">
                  <w:rPr>
                    <w:rFonts w:eastAsia="標楷體" w:cs="Gungsuh" w:hint="eastAsia"/>
                    <w:sz w:val="20"/>
                  </w:rPr>
                  <w:t>0</w:t>
                </w:r>
                <w:r w:rsidR="00F94F2F" w:rsidRPr="006F2A65">
                  <w:rPr>
                    <w:rFonts w:eastAsia="標楷體" w:cs="Gungsuh"/>
                    <w:sz w:val="20"/>
                  </w:rPr>
                  <w:t>/0</w:t>
                </w:r>
              </w:sdtContent>
            </w:sdt>
          </w:p>
          <w:p w:rsidR="00F94F2F" w:rsidRPr="006F2A65" w:rsidRDefault="000808ED" w:rsidP="00BD5F82">
            <w:pPr>
              <w:spacing w:line="200" w:lineRule="atLeast"/>
              <w:rPr>
                <w:rFonts w:eastAsia="標楷體" w:cs="Gungsuh"/>
                <w:sz w:val="20"/>
              </w:rPr>
            </w:pPr>
            <w:sdt>
              <w:sdtPr>
                <w:rPr>
                  <w:rFonts w:eastAsia="標楷體" w:cs="Gungsuh"/>
                  <w:sz w:val="20"/>
                </w:rPr>
                <w:tag w:val="goog_rdk_25"/>
                <w:id w:val="784401337"/>
              </w:sdtPr>
              <w:sdtContent>
                <w:r w:rsidR="00F94F2F" w:rsidRPr="006F2A65">
                  <w:rPr>
                    <w:rFonts w:eastAsia="標楷體" w:cs="Gungsuh"/>
                    <w:sz w:val="20"/>
                  </w:rPr>
                  <w:t>2.A2</w:t>
                </w:r>
                <w:r w:rsidR="00F94F2F" w:rsidRPr="006F2A65">
                  <w:rPr>
                    <w:rFonts w:eastAsia="標楷體" w:cs="Gungsuh"/>
                    <w:sz w:val="20"/>
                  </w:rPr>
                  <w:t>件數</w:t>
                </w:r>
                <w:r w:rsidR="00F94F2F" w:rsidRPr="006F2A65">
                  <w:rPr>
                    <w:rFonts w:eastAsia="標楷體" w:cs="Gungsuh"/>
                    <w:sz w:val="20"/>
                  </w:rPr>
                  <w:t>/</w:t>
                </w:r>
                <w:r w:rsidR="00F94F2F" w:rsidRPr="006F2A65">
                  <w:rPr>
                    <w:rFonts w:eastAsia="標楷體" w:cs="Gungsuh"/>
                    <w:sz w:val="20"/>
                  </w:rPr>
                  <w:t>人數</w:t>
                </w:r>
                <w:r w:rsidR="00F94F2F" w:rsidRPr="006F2A65">
                  <w:rPr>
                    <w:rFonts w:eastAsia="標楷體" w:cs="Gungsuh"/>
                    <w:sz w:val="20"/>
                  </w:rPr>
                  <w:t>:</w:t>
                </w:r>
                <w:r w:rsidR="00F94F2F" w:rsidRPr="006F2A65">
                  <w:rPr>
                    <w:rFonts w:eastAsia="標楷體" w:cs="Gungsuh" w:hint="eastAsia"/>
                    <w:sz w:val="20"/>
                  </w:rPr>
                  <w:t>4</w:t>
                </w:r>
                <w:r w:rsidR="00F94F2F" w:rsidRPr="006F2A65">
                  <w:rPr>
                    <w:rFonts w:eastAsia="標楷體" w:cs="Gungsuh"/>
                    <w:sz w:val="20"/>
                  </w:rPr>
                  <w:t>0/89</w:t>
                </w:r>
              </w:sdtContent>
            </w:sdt>
          </w:p>
          <w:p w:rsidR="00F94F2F" w:rsidRPr="006F2A65" w:rsidRDefault="000808ED" w:rsidP="00BD5F82">
            <w:pPr>
              <w:widowControl/>
              <w:spacing w:line="200" w:lineRule="atLeast"/>
              <w:rPr>
                <w:rFonts w:eastAsia="標楷體" w:cs="Gungsuh"/>
                <w:sz w:val="20"/>
              </w:rPr>
            </w:pPr>
            <w:sdt>
              <w:sdtPr>
                <w:rPr>
                  <w:rFonts w:eastAsia="標楷體" w:cs="Gungsuh"/>
                  <w:sz w:val="20"/>
                </w:rPr>
                <w:tag w:val="goog_rdk_26"/>
                <w:id w:val="721950924"/>
              </w:sdtPr>
              <w:sdtContent>
                <w:r w:rsidR="00F94F2F" w:rsidRPr="006F2A65">
                  <w:rPr>
                    <w:rFonts w:eastAsia="標楷體" w:cs="Gungsuh"/>
                    <w:sz w:val="20"/>
                  </w:rPr>
                  <w:t>3.A3</w:t>
                </w:r>
                <w:r w:rsidR="00F94F2F" w:rsidRPr="006F2A65">
                  <w:rPr>
                    <w:rFonts w:eastAsia="標楷體" w:cs="Gungsuh"/>
                    <w:sz w:val="20"/>
                  </w:rPr>
                  <w:t>件數</w:t>
                </w:r>
                <w:r w:rsidR="00F94F2F" w:rsidRPr="006F2A65">
                  <w:rPr>
                    <w:rFonts w:eastAsia="標楷體" w:cs="Gungsuh"/>
                    <w:sz w:val="20"/>
                  </w:rPr>
                  <w:t>/</w:t>
                </w:r>
                <w:r w:rsidR="00F94F2F" w:rsidRPr="006F2A65">
                  <w:rPr>
                    <w:rFonts w:eastAsia="標楷體" w:cs="Gungsuh"/>
                    <w:sz w:val="20"/>
                  </w:rPr>
                  <w:t>人數</w:t>
                </w:r>
                <w:r w:rsidR="00F94F2F" w:rsidRPr="006F2A65">
                  <w:rPr>
                    <w:rFonts w:eastAsia="標楷體" w:cs="Gungsuh"/>
                    <w:sz w:val="20"/>
                  </w:rPr>
                  <w:t>:</w:t>
                </w:r>
                <w:r w:rsidR="00F94F2F" w:rsidRPr="006F2A65">
                  <w:rPr>
                    <w:rFonts w:eastAsia="標楷體" w:cs="Gungsuh" w:hint="eastAsia"/>
                    <w:sz w:val="20"/>
                  </w:rPr>
                  <w:t>2</w:t>
                </w:r>
                <w:r w:rsidR="00F94F2F" w:rsidRPr="006F2A65">
                  <w:rPr>
                    <w:rFonts w:eastAsia="標楷體" w:cs="Gungsuh"/>
                    <w:sz w:val="20"/>
                  </w:rPr>
                  <w:t>0/42</w:t>
                </w:r>
              </w:sdtContent>
            </w:sdt>
          </w:p>
        </w:tc>
        <w:tc>
          <w:tcPr>
            <w:tcW w:w="2907" w:type="dxa"/>
            <w:gridSpan w:val="8"/>
            <w:tcBorders>
              <w:top w:val="single" w:sz="12" w:space="0" w:color="000000"/>
              <w:bottom w:val="single" w:sz="12" w:space="0" w:color="000000"/>
              <w:right w:val="single" w:sz="12" w:space="0" w:color="000000"/>
            </w:tcBorders>
          </w:tcPr>
          <w:p w:rsidR="00F94F2F" w:rsidRPr="006F2A65" w:rsidRDefault="000808ED" w:rsidP="00BD5F82">
            <w:pPr>
              <w:spacing w:line="200" w:lineRule="atLeast"/>
              <w:rPr>
                <w:rFonts w:eastAsia="標楷體" w:cs="Gungsuh"/>
                <w:sz w:val="20"/>
              </w:rPr>
            </w:pPr>
            <w:sdt>
              <w:sdtPr>
                <w:rPr>
                  <w:rFonts w:eastAsia="標楷體" w:cs="Gungsuh"/>
                  <w:sz w:val="20"/>
                </w:rPr>
                <w:tag w:val="goog_rdk_27"/>
                <w:id w:val="-1733143711"/>
              </w:sdtPr>
              <w:sdtContent>
                <w:r w:rsidR="00F94F2F" w:rsidRPr="006F2A65">
                  <w:rPr>
                    <w:rFonts w:eastAsia="標楷體" w:cs="Gungsuh"/>
                    <w:sz w:val="20"/>
                  </w:rPr>
                  <w:t>1.18</w:t>
                </w:r>
                <w:r w:rsidR="00F94F2F" w:rsidRPr="006F2A65">
                  <w:rPr>
                    <w:rFonts w:eastAsia="標楷體" w:cs="Gungsuh"/>
                    <w:sz w:val="20"/>
                  </w:rPr>
                  <w:t>歲以下：</w:t>
                </w:r>
                <w:r w:rsidR="00F94F2F" w:rsidRPr="006F2A65">
                  <w:rPr>
                    <w:rFonts w:eastAsia="標楷體" w:cs="Gungsuh"/>
                    <w:sz w:val="20"/>
                  </w:rPr>
                  <w:t>3</w:t>
                </w:r>
                <w:r w:rsidR="00F94F2F" w:rsidRPr="006F2A65">
                  <w:rPr>
                    <w:rFonts w:eastAsia="標楷體" w:cs="Gungsuh" w:hint="eastAsia"/>
                    <w:sz w:val="20"/>
                  </w:rPr>
                  <w:t xml:space="preserve"> (2.</w:t>
                </w:r>
                <w:r w:rsidR="00F94F2F" w:rsidRPr="006F2A65">
                  <w:rPr>
                    <w:rFonts w:eastAsia="標楷體" w:cs="Gungsuh"/>
                    <w:sz w:val="20"/>
                  </w:rPr>
                  <w:t>46</w:t>
                </w:r>
                <w:r w:rsidR="00F94F2F" w:rsidRPr="006F2A65">
                  <w:rPr>
                    <w:rFonts w:eastAsia="標楷體" w:cs="Gungsuh" w:hint="eastAsia"/>
                    <w:sz w:val="20"/>
                  </w:rPr>
                  <w:t xml:space="preserve">%) </w:t>
                </w:r>
              </w:sdtContent>
            </w:sdt>
          </w:p>
          <w:p w:rsidR="00F94F2F" w:rsidRPr="006F2A65" w:rsidRDefault="000808ED" w:rsidP="00BD5F82">
            <w:pPr>
              <w:spacing w:line="200" w:lineRule="atLeast"/>
              <w:rPr>
                <w:rFonts w:eastAsia="標楷體" w:cs="Gungsuh"/>
                <w:sz w:val="20"/>
              </w:rPr>
            </w:pPr>
            <w:sdt>
              <w:sdtPr>
                <w:rPr>
                  <w:rFonts w:eastAsia="標楷體" w:cs="Gungsuh"/>
                  <w:sz w:val="20"/>
                </w:rPr>
                <w:tag w:val="goog_rdk_28"/>
                <w:id w:val="303129991"/>
              </w:sdtPr>
              <w:sdtContent>
                <w:r w:rsidR="00F94F2F" w:rsidRPr="006F2A65">
                  <w:rPr>
                    <w:rFonts w:eastAsia="標楷體" w:cs="Gungsuh"/>
                    <w:sz w:val="20"/>
                  </w:rPr>
                  <w:t>2.18~64</w:t>
                </w:r>
                <w:r w:rsidR="00F94F2F" w:rsidRPr="006F2A65">
                  <w:rPr>
                    <w:rFonts w:eastAsia="標楷體" w:cs="Gungsuh"/>
                    <w:sz w:val="20"/>
                  </w:rPr>
                  <w:t>歲：</w:t>
                </w:r>
                <w:r w:rsidR="00F94F2F" w:rsidRPr="006F2A65">
                  <w:rPr>
                    <w:rFonts w:eastAsia="標楷體" w:cs="Gungsuh"/>
                    <w:sz w:val="20"/>
                  </w:rPr>
                  <w:t>106</w:t>
                </w:r>
                <w:r w:rsidR="00F94F2F" w:rsidRPr="006F2A65">
                  <w:rPr>
                    <w:rFonts w:eastAsia="標楷體" w:cs="Gungsuh" w:hint="eastAsia"/>
                    <w:sz w:val="20"/>
                  </w:rPr>
                  <w:t xml:space="preserve"> (</w:t>
                </w:r>
                <w:r w:rsidR="00F94F2F" w:rsidRPr="006F2A65">
                  <w:rPr>
                    <w:rFonts w:eastAsia="標楷體" w:cs="Gungsuh"/>
                    <w:sz w:val="20"/>
                  </w:rPr>
                  <w:t>86.89</w:t>
                </w:r>
                <w:r w:rsidR="00F94F2F" w:rsidRPr="006F2A65">
                  <w:rPr>
                    <w:rFonts w:eastAsia="標楷體" w:cs="Gungsuh" w:hint="eastAsia"/>
                    <w:sz w:val="20"/>
                  </w:rPr>
                  <w:t>%)</w:t>
                </w:r>
              </w:sdtContent>
            </w:sdt>
          </w:p>
          <w:p w:rsidR="00F94F2F" w:rsidRPr="006F2A65" w:rsidRDefault="000808ED" w:rsidP="00BD5F82">
            <w:pPr>
              <w:widowControl/>
              <w:spacing w:line="200" w:lineRule="atLeast"/>
              <w:rPr>
                <w:rFonts w:eastAsia="標楷體" w:cs="Gungsuh"/>
                <w:sz w:val="20"/>
              </w:rPr>
            </w:pPr>
            <w:sdt>
              <w:sdtPr>
                <w:rPr>
                  <w:rFonts w:eastAsia="標楷體" w:cs="Gungsuh"/>
                  <w:sz w:val="20"/>
                </w:rPr>
                <w:tag w:val="goog_rdk_29"/>
                <w:id w:val="1086498280"/>
              </w:sdtPr>
              <w:sdtContent>
                <w:r w:rsidR="00F94F2F" w:rsidRPr="006F2A65">
                  <w:rPr>
                    <w:rFonts w:eastAsia="標楷體" w:cs="Gungsuh"/>
                    <w:sz w:val="20"/>
                  </w:rPr>
                  <w:t>3.65</w:t>
                </w:r>
                <w:r w:rsidR="00F94F2F" w:rsidRPr="006F2A65">
                  <w:rPr>
                    <w:rFonts w:eastAsia="標楷體" w:cs="Gungsuh"/>
                    <w:sz w:val="20"/>
                  </w:rPr>
                  <w:t>歲以上：</w:t>
                </w:r>
                <w:r w:rsidR="00F94F2F" w:rsidRPr="006F2A65">
                  <w:rPr>
                    <w:rFonts w:eastAsia="標楷體" w:cs="Gungsuh"/>
                    <w:sz w:val="20"/>
                  </w:rPr>
                  <w:t>13</w:t>
                </w:r>
                <w:r w:rsidR="00F94F2F" w:rsidRPr="006F2A65">
                  <w:rPr>
                    <w:rFonts w:eastAsia="標楷體" w:cs="Gungsuh" w:hint="eastAsia"/>
                    <w:sz w:val="20"/>
                  </w:rPr>
                  <w:t xml:space="preserve"> (</w:t>
                </w:r>
                <w:r w:rsidR="00F94F2F" w:rsidRPr="006F2A65">
                  <w:rPr>
                    <w:rFonts w:eastAsia="標楷體" w:cs="Gungsuh"/>
                    <w:sz w:val="20"/>
                  </w:rPr>
                  <w:t>10.66</w:t>
                </w:r>
                <w:r w:rsidR="00F94F2F" w:rsidRPr="006F2A65">
                  <w:rPr>
                    <w:rFonts w:eastAsia="標楷體" w:cs="Gungsuh" w:hint="eastAsia"/>
                    <w:sz w:val="20"/>
                  </w:rPr>
                  <w:t>%)</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20"/>
              </w:rPr>
            </w:pPr>
          </w:p>
        </w:tc>
      </w:tr>
      <w:tr w:rsidR="00980FE6" w:rsidRPr="006F2A65" w:rsidTr="00BD5F82">
        <w:trPr>
          <w:trHeight w:val="144"/>
        </w:trPr>
        <w:tc>
          <w:tcPr>
            <w:tcW w:w="2395" w:type="dxa"/>
            <w:gridSpan w:val="7"/>
            <w:tcBorders>
              <w:top w:val="single" w:sz="12" w:space="0" w:color="000000"/>
              <w:left w:val="single" w:sz="12" w:space="0" w:color="000000"/>
              <w:bottom w:val="single" w:sz="12" w:space="0" w:color="000000"/>
              <w:right w:val="single" w:sz="4" w:space="0" w:color="000000"/>
            </w:tcBorders>
          </w:tcPr>
          <w:p w:rsidR="00F94F2F" w:rsidRPr="006F2A65" w:rsidRDefault="000808ED" w:rsidP="00BD5F82">
            <w:pPr>
              <w:spacing w:line="200" w:lineRule="atLeast"/>
              <w:jc w:val="center"/>
              <w:rPr>
                <w:rFonts w:eastAsia="標楷體"/>
                <w:b/>
                <w:sz w:val="20"/>
              </w:rPr>
            </w:pPr>
            <w:sdt>
              <w:sdtPr>
                <w:rPr>
                  <w:rFonts w:eastAsia="標楷體"/>
                </w:rPr>
                <w:tag w:val="goog_rdk_31"/>
                <w:id w:val="728577183"/>
              </w:sdtPr>
              <w:sdtContent>
                <w:r w:rsidR="00F94F2F" w:rsidRPr="006F2A65">
                  <w:rPr>
                    <w:rFonts w:eastAsia="標楷體" w:cs="Gungsuh"/>
                    <w:b/>
                    <w:sz w:val="20"/>
                  </w:rPr>
                  <w:t>107-109</w:t>
                </w:r>
                <w:r w:rsidR="00F94F2F" w:rsidRPr="006F2A65">
                  <w:rPr>
                    <w:rFonts w:eastAsia="標楷體" w:cs="Gungsuh"/>
                    <w:b/>
                    <w:sz w:val="20"/>
                  </w:rPr>
                  <w:t>年涉入車輛數</w:t>
                </w:r>
              </w:sdtContent>
            </w:sdt>
          </w:p>
        </w:tc>
        <w:tc>
          <w:tcPr>
            <w:tcW w:w="3832" w:type="dxa"/>
            <w:gridSpan w:val="10"/>
            <w:tcBorders>
              <w:top w:val="single" w:sz="12" w:space="0" w:color="000000"/>
              <w:left w:val="single" w:sz="4" w:space="0" w:color="000000"/>
              <w:bottom w:val="single" w:sz="12" w:space="0" w:color="000000"/>
              <w:right w:val="single" w:sz="12" w:space="0" w:color="000000"/>
            </w:tcBorders>
          </w:tcPr>
          <w:p w:rsidR="00F94F2F" w:rsidRPr="006F2A65" w:rsidRDefault="000808ED" w:rsidP="00BD5F82">
            <w:pPr>
              <w:spacing w:line="200" w:lineRule="atLeast"/>
              <w:jc w:val="center"/>
              <w:rPr>
                <w:rFonts w:eastAsia="標楷體"/>
                <w:b/>
                <w:sz w:val="20"/>
              </w:rPr>
            </w:pPr>
            <w:sdt>
              <w:sdtPr>
                <w:rPr>
                  <w:rFonts w:eastAsia="標楷體"/>
                </w:rPr>
                <w:tag w:val="goog_rdk_32"/>
                <w:id w:val="100843183"/>
              </w:sdtPr>
              <w:sdtContent>
                <w:r w:rsidR="00F94F2F" w:rsidRPr="006F2A65">
                  <w:rPr>
                    <w:rFonts w:eastAsia="標楷體" w:cs="Gungsuh"/>
                    <w:b/>
                    <w:sz w:val="20"/>
                  </w:rPr>
                  <w:t>107-109</w:t>
                </w:r>
                <w:r w:rsidR="00F94F2F" w:rsidRPr="006F2A65">
                  <w:rPr>
                    <w:rFonts w:eastAsia="標楷體" w:cs="Gungsuh"/>
                    <w:b/>
                    <w:sz w:val="20"/>
                  </w:rPr>
                  <w:t>年肇事時段</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b/>
                <w:sz w:val="20"/>
              </w:rPr>
            </w:pPr>
          </w:p>
        </w:tc>
      </w:tr>
      <w:tr w:rsidR="00980FE6" w:rsidRPr="006F2A65" w:rsidTr="00BD5F82">
        <w:trPr>
          <w:trHeight w:val="180"/>
        </w:trPr>
        <w:tc>
          <w:tcPr>
            <w:tcW w:w="2395" w:type="dxa"/>
            <w:gridSpan w:val="7"/>
            <w:vMerge w:val="restart"/>
            <w:tcBorders>
              <w:top w:val="single" w:sz="12" w:space="0" w:color="000000"/>
              <w:left w:val="single" w:sz="12" w:space="0" w:color="000000"/>
              <w:right w:val="single" w:sz="4" w:space="0" w:color="000000"/>
            </w:tcBorders>
          </w:tcPr>
          <w:p w:rsidR="00F94F2F" w:rsidRPr="006F2A65" w:rsidRDefault="000808ED" w:rsidP="00BD5F82">
            <w:pPr>
              <w:spacing w:line="200" w:lineRule="atLeast"/>
              <w:rPr>
                <w:rFonts w:eastAsia="標楷體" w:cs="Gungsuh"/>
                <w:sz w:val="20"/>
              </w:rPr>
            </w:pPr>
            <w:sdt>
              <w:sdtPr>
                <w:rPr>
                  <w:rFonts w:eastAsia="標楷體" w:cs="Gungsuh"/>
                  <w:sz w:val="20"/>
                </w:rPr>
                <w:tag w:val="goog_rdk_33"/>
                <w:id w:val="-1210417523"/>
              </w:sdtPr>
              <w:sdtContent>
                <w:r w:rsidR="00F94F2F" w:rsidRPr="006F2A65">
                  <w:rPr>
                    <w:rFonts w:eastAsia="標楷體" w:cs="Gungsuh"/>
                    <w:sz w:val="20"/>
                  </w:rPr>
                  <w:t>1.</w:t>
                </w:r>
                <w:r w:rsidR="00F94F2F" w:rsidRPr="006F2A65">
                  <w:rPr>
                    <w:rFonts w:eastAsia="標楷體" w:cs="Gungsuh"/>
                    <w:sz w:val="20"/>
                  </w:rPr>
                  <w:t>一輛</w:t>
                </w:r>
                <w:r w:rsidR="00F94F2F" w:rsidRPr="006F2A65">
                  <w:rPr>
                    <w:rFonts w:eastAsia="標楷體" w:cs="Gungsuh"/>
                    <w:sz w:val="20"/>
                  </w:rPr>
                  <w:t xml:space="preserve">:0% </w:t>
                </w:r>
              </w:sdtContent>
            </w:sdt>
          </w:p>
          <w:p w:rsidR="00F94F2F" w:rsidRPr="006F2A65" w:rsidRDefault="000808ED" w:rsidP="00BD5F82">
            <w:pPr>
              <w:spacing w:line="200" w:lineRule="atLeast"/>
              <w:rPr>
                <w:rFonts w:eastAsia="標楷體" w:cs="Gungsuh"/>
                <w:sz w:val="20"/>
              </w:rPr>
            </w:pPr>
            <w:sdt>
              <w:sdtPr>
                <w:rPr>
                  <w:rFonts w:eastAsia="標楷體" w:cs="Gungsuh"/>
                  <w:sz w:val="20"/>
                </w:rPr>
                <w:tag w:val="goog_rdk_34"/>
                <w:id w:val="992454820"/>
              </w:sdtPr>
              <w:sdtContent>
                <w:r w:rsidR="00F94F2F" w:rsidRPr="006F2A65">
                  <w:rPr>
                    <w:rFonts w:eastAsia="標楷體" w:cs="Gungsuh"/>
                    <w:sz w:val="20"/>
                  </w:rPr>
                  <w:t>2.</w:t>
                </w:r>
                <w:r w:rsidR="00F94F2F" w:rsidRPr="006F2A65">
                  <w:rPr>
                    <w:rFonts w:eastAsia="標楷體" w:cs="Gungsuh" w:hint="eastAsia"/>
                    <w:sz w:val="20"/>
                  </w:rPr>
                  <w:t>兩</w:t>
                </w:r>
                <w:r w:rsidR="00F94F2F" w:rsidRPr="006F2A65">
                  <w:rPr>
                    <w:rFonts w:eastAsia="標楷體" w:cs="Gungsuh"/>
                    <w:sz w:val="20"/>
                  </w:rPr>
                  <w:t>輛</w:t>
                </w:r>
                <w:r w:rsidR="00F94F2F" w:rsidRPr="006F2A65">
                  <w:rPr>
                    <w:rFonts w:eastAsia="標楷體" w:cs="Gungsuh"/>
                    <w:sz w:val="20"/>
                  </w:rPr>
                  <w:t>:</w:t>
                </w:r>
                <w:r w:rsidR="00F94F2F" w:rsidRPr="006F2A65">
                  <w:rPr>
                    <w:rFonts w:eastAsia="標楷體" w:cs="Gungsuh" w:hint="eastAsia"/>
                    <w:sz w:val="20"/>
                  </w:rPr>
                  <w:t>91.23</w:t>
                </w:r>
                <w:r w:rsidR="00F94F2F" w:rsidRPr="006F2A65">
                  <w:rPr>
                    <w:rFonts w:eastAsia="標楷體" w:cs="Gungsuh"/>
                    <w:sz w:val="20"/>
                  </w:rPr>
                  <w:t>%</w:t>
                </w:r>
              </w:sdtContent>
            </w:sdt>
          </w:p>
          <w:p w:rsidR="00F94F2F" w:rsidRPr="006F2A65" w:rsidRDefault="000808ED" w:rsidP="00BD5F82">
            <w:pPr>
              <w:widowControl/>
              <w:spacing w:line="200" w:lineRule="atLeast"/>
              <w:rPr>
                <w:rFonts w:eastAsia="標楷體" w:cs="Gungsuh"/>
                <w:sz w:val="20"/>
              </w:rPr>
            </w:pPr>
            <w:sdt>
              <w:sdtPr>
                <w:rPr>
                  <w:rFonts w:eastAsia="標楷體" w:cs="Gungsuh"/>
                  <w:sz w:val="20"/>
                </w:rPr>
                <w:tag w:val="goog_rdk_35"/>
                <w:id w:val="75093065"/>
              </w:sdtPr>
              <w:sdtContent>
                <w:r w:rsidR="00F94F2F" w:rsidRPr="006F2A65">
                  <w:rPr>
                    <w:rFonts w:eastAsia="標楷體" w:cs="Gungsuh"/>
                    <w:sz w:val="20"/>
                  </w:rPr>
                  <w:t>3.</w:t>
                </w:r>
                <w:r w:rsidR="00F94F2F" w:rsidRPr="006F2A65">
                  <w:rPr>
                    <w:rFonts w:eastAsia="標楷體" w:cs="Gungsuh"/>
                    <w:sz w:val="20"/>
                  </w:rPr>
                  <w:t>三輛</w:t>
                </w:r>
                <w:r w:rsidR="00F94F2F" w:rsidRPr="006F2A65">
                  <w:rPr>
                    <w:rFonts w:eastAsia="標楷體" w:cs="Gungsuh"/>
                    <w:sz w:val="20"/>
                  </w:rPr>
                  <w:t>:8.</w:t>
                </w:r>
                <w:r w:rsidR="00F94F2F" w:rsidRPr="006F2A65">
                  <w:rPr>
                    <w:rFonts w:eastAsia="標楷體" w:cs="Gungsuh" w:hint="eastAsia"/>
                    <w:sz w:val="20"/>
                  </w:rPr>
                  <w:t>77</w:t>
                </w:r>
                <w:r w:rsidR="00F94F2F" w:rsidRPr="006F2A65">
                  <w:rPr>
                    <w:rFonts w:eastAsia="標楷體" w:cs="Gungsuh"/>
                    <w:sz w:val="20"/>
                  </w:rPr>
                  <w:t>%</w:t>
                </w:r>
              </w:sdtContent>
            </w:sdt>
          </w:p>
          <w:p w:rsidR="00F94F2F" w:rsidRPr="006F2A65" w:rsidRDefault="000808ED" w:rsidP="00BD5F82">
            <w:pPr>
              <w:widowControl/>
              <w:spacing w:line="200" w:lineRule="atLeast"/>
              <w:rPr>
                <w:rFonts w:eastAsia="標楷體" w:cs="Gungsuh"/>
                <w:sz w:val="20"/>
              </w:rPr>
            </w:pPr>
            <w:sdt>
              <w:sdtPr>
                <w:rPr>
                  <w:rFonts w:eastAsia="標楷體" w:cs="Gungsuh"/>
                  <w:sz w:val="20"/>
                </w:rPr>
                <w:tag w:val="goog_rdk_36"/>
                <w:id w:val="1351218958"/>
              </w:sdtPr>
              <w:sdtContent>
                <w:r w:rsidR="00F94F2F" w:rsidRPr="006F2A65">
                  <w:rPr>
                    <w:rFonts w:eastAsia="標楷體" w:cs="Gungsuh"/>
                    <w:sz w:val="20"/>
                  </w:rPr>
                  <w:t>4.</w:t>
                </w:r>
                <w:r w:rsidR="00F94F2F" w:rsidRPr="006F2A65">
                  <w:rPr>
                    <w:rFonts w:eastAsia="標楷體" w:cs="Gungsuh"/>
                    <w:sz w:val="20"/>
                  </w:rPr>
                  <w:t>四輛以上</w:t>
                </w:r>
                <w:r w:rsidR="00F94F2F" w:rsidRPr="006F2A65">
                  <w:rPr>
                    <w:rFonts w:eastAsia="標楷體" w:cs="Gungsuh"/>
                    <w:sz w:val="20"/>
                  </w:rPr>
                  <w:t>:</w:t>
                </w:r>
                <w:r w:rsidR="00F94F2F" w:rsidRPr="006F2A65">
                  <w:rPr>
                    <w:rFonts w:eastAsia="標楷體" w:cs="Gungsuh" w:hint="eastAsia"/>
                    <w:sz w:val="20"/>
                  </w:rPr>
                  <w:t>0</w:t>
                </w:r>
                <w:r w:rsidR="00F94F2F" w:rsidRPr="006F2A65">
                  <w:rPr>
                    <w:rFonts w:eastAsia="標楷體" w:cs="Gungsuh"/>
                    <w:sz w:val="20"/>
                  </w:rPr>
                  <w:t>%</w:t>
                </w:r>
              </w:sdtContent>
            </w:sdt>
          </w:p>
        </w:tc>
        <w:tc>
          <w:tcPr>
            <w:tcW w:w="1935" w:type="dxa"/>
            <w:gridSpan w:val="7"/>
            <w:tcBorders>
              <w:top w:val="single" w:sz="12" w:space="0" w:color="000000"/>
              <w:left w:val="single" w:sz="4" w:space="0" w:color="000000"/>
              <w:bottom w:val="single" w:sz="4" w:space="0" w:color="auto"/>
              <w:right w:val="single" w:sz="4" w:space="0" w:color="auto"/>
            </w:tcBorders>
            <w:vAlign w:val="center"/>
          </w:tcPr>
          <w:p w:rsidR="00F94F2F" w:rsidRPr="006F2A65" w:rsidRDefault="00F94F2F" w:rsidP="00BD5F82">
            <w:pPr>
              <w:spacing w:line="200" w:lineRule="atLeast"/>
              <w:jc w:val="center"/>
              <w:rPr>
                <w:rFonts w:eastAsia="標楷體" w:cs="Gungsuh"/>
                <w:sz w:val="20"/>
              </w:rPr>
            </w:pPr>
            <w:r w:rsidRPr="006F2A65">
              <w:rPr>
                <w:rFonts w:eastAsia="標楷體" w:cs="Gungsuh" w:hint="eastAsia"/>
                <w:sz w:val="20"/>
              </w:rPr>
              <w:t>星期</w:t>
            </w:r>
          </w:p>
        </w:tc>
        <w:tc>
          <w:tcPr>
            <w:tcW w:w="1897" w:type="dxa"/>
            <w:gridSpan w:val="3"/>
            <w:tcBorders>
              <w:top w:val="single" w:sz="12" w:space="0" w:color="000000"/>
              <w:left w:val="single" w:sz="4" w:space="0" w:color="auto"/>
              <w:bottom w:val="single" w:sz="4" w:space="0" w:color="auto"/>
              <w:right w:val="single" w:sz="12" w:space="0" w:color="000000"/>
            </w:tcBorders>
            <w:vAlign w:val="center"/>
          </w:tcPr>
          <w:p w:rsidR="00F94F2F" w:rsidRPr="006F2A65" w:rsidRDefault="00F94F2F" w:rsidP="00BD5F82">
            <w:pPr>
              <w:spacing w:line="200" w:lineRule="atLeast"/>
              <w:jc w:val="center"/>
              <w:rPr>
                <w:rFonts w:eastAsia="標楷體" w:cs="Gungsuh"/>
                <w:sz w:val="20"/>
              </w:rPr>
            </w:pPr>
            <w:r w:rsidRPr="006F2A65">
              <w:rPr>
                <w:rFonts w:eastAsia="標楷體" w:cs="Gungsuh" w:hint="eastAsia"/>
                <w:sz w:val="20"/>
              </w:rPr>
              <w:t>時段</w:t>
            </w:r>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20"/>
              </w:rPr>
            </w:pPr>
          </w:p>
        </w:tc>
      </w:tr>
      <w:tr w:rsidR="00980FE6" w:rsidRPr="006F2A65" w:rsidTr="00BD5F82">
        <w:trPr>
          <w:trHeight w:val="855"/>
        </w:trPr>
        <w:tc>
          <w:tcPr>
            <w:tcW w:w="2395" w:type="dxa"/>
            <w:gridSpan w:val="7"/>
            <w:vMerge/>
            <w:tcBorders>
              <w:left w:val="single" w:sz="12" w:space="0" w:color="000000"/>
              <w:bottom w:val="single" w:sz="12" w:space="0" w:color="000000"/>
              <w:right w:val="single" w:sz="4" w:space="0" w:color="000000"/>
            </w:tcBorders>
          </w:tcPr>
          <w:p w:rsidR="00F94F2F" w:rsidRPr="006F2A65" w:rsidRDefault="00F94F2F" w:rsidP="00BD5F82">
            <w:pPr>
              <w:spacing w:line="200" w:lineRule="atLeast"/>
              <w:rPr>
                <w:rFonts w:eastAsia="標楷體" w:cs="Gungsuh"/>
                <w:sz w:val="20"/>
              </w:rPr>
            </w:pPr>
          </w:p>
        </w:tc>
        <w:tc>
          <w:tcPr>
            <w:tcW w:w="1935" w:type="dxa"/>
            <w:gridSpan w:val="7"/>
            <w:tcBorders>
              <w:top w:val="single" w:sz="4" w:space="0" w:color="auto"/>
              <w:left w:val="single" w:sz="4" w:space="0" w:color="000000"/>
              <w:bottom w:val="single" w:sz="12" w:space="0" w:color="000000"/>
              <w:right w:val="single" w:sz="4" w:space="0" w:color="auto"/>
            </w:tcBorders>
          </w:tcPr>
          <w:sdt>
            <w:sdtPr>
              <w:rPr>
                <w:rFonts w:eastAsia="標楷體" w:cs="Gungsuh"/>
                <w:sz w:val="20"/>
              </w:rPr>
              <w:tag w:val="goog_rdk_37"/>
              <w:id w:val="1039483824"/>
            </w:sdtPr>
            <w:sdtContent>
              <w:p w:rsidR="00F94F2F" w:rsidRPr="006F2A65" w:rsidRDefault="000808ED" w:rsidP="00BD5F82">
                <w:pPr>
                  <w:spacing w:line="200" w:lineRule="atLeast"/>
                  <w:rPr>
                    <w:rFonts w:eastAsia="標楷體" w:cs="Gungsuh"/>
                    <w:sz w:val="20"/>
                  </w:rPr>
                </w:pPr>
                <w:sdt>
                  <w:sdtPr>
                    <w:rPr>
                      <w:rFonts w:eastAsia="標楷體" w:cs="Gungsuh"/>
                      <w:sz w:val="20"/>
                    </w:rPr>
                    <w:tag w:val="goog_rdk_37"/>
                    <w:id w:val="-1316331606"/>
                  </w:sdtPr>
                  <w:sdtContent>
                    <w:r w:rsidR="00F94F2F" w:rsidRPr="006F2A65">
                      <w:rPr>
                        <w:rFonts w:eastAsia="標楷體" w:cs="Gungsuh"/>
                        <w:sz w:val="20"/>
                      </w:rPr>
                      <w:t>1</w:t>
                    </w:r>
                    <w:r w:rsidR="00F94F2F" w:rsidRPr="006F2A65">
                      <w:rPr>
                        <w:rFonts w:eastAsia="標楷體" w:cs="Gungsuh" w:hint="eastAsia"/>
                        <w:sz w:val="20"/>
                      </w:rPr>
                      <w:t>.</w:t>
                    </w:r>
                    <w:r w:rsidR="00F94F2F" w:rsidRPr="006F2A65">
                      <w:rPr>
                        <w:rFonts w:eastAsia="標楷體" w:cs="Gungsuh" w:hint="eastAsia"/>
                        <w:sz w:val="20"/>
                      </w:rPr>
                      <w:t>星期一</w:t>
                    </w:r>
                    <w:r w:rsidR="00F94F2F" w:rsidRPr="006F2A65">
                      <w:rPr>
                        <w:rFonts w:eastAsia="標楷體" w:cs="Gungsuh"/>
                        <w:sz w:val="20"/>
                      </w:rPr>
                      <w:t>:</w:t>
                    </w:r>
                    <w:r w:rsidR="00F94F2F" w:rsidRPr="006F2A65">
                      <w:rPr>
                        <w:rFonts w:eastAsia="標楷體" w:cs="Gungsuh" w:hint="eastAsia"/>
                        <w:sz w:val="20"/>
                      </w:rPr>
                      <w:t>12</w:t>
                    </w:r>
                    <w:r w:rsidR="00F94F2F" w:rsidRPr="006F2A65">
                      <w:rPr>
                        <w:rFonts w:eastAsia="標楷體" w:cs="Gungsuh"/>
                        <w:sz w:val="20"/>
                      </w:rPr>
                      <w:t xml:space="preserve"> </w:t>
                    </w:r>
                  </w:sdtContent>
                </w:sdt>
                <w:r w:rsidR="00F94F2F" w:rsidRPr="006F2A65">
                  <w:rPr>
                    <w:rFonts w:eastAsia="標楷體" w:cs="Gungsuh"/>
                    <w:sz w:val="20"/>
                  </w:rPr>
                  <w:t xml:space="preserve"> </w:t>
                </w:r>
              </w:p>
            </w:sdtContent>
          </w:sdt>
          <w:sdt>
            <w:sdtPr>
              <w:rPr>
                <w:rFonts w:eastAsia="標楷體" w:cs="Gungsuh"/>
                <w:sz w:val="20"/>
              </w:rPr>
              <w:tag w:val="goog_rdk_38"/>
              <w:id w:val="289179044"/>
            </w:sdtPr>
            <w:sdtContent>
              <w:p w:rsidR="00F94F2F" w:rsidRPr="006F2A65" w:rsidRDefault="000808ED" w:rsidP="00BD5F82">
                <w:pPr>
                  <w:spacing w:line="200" w:lineRule="atLeast"/>
                  <w:rPr>
                    <w:rFonts w:eastAsia="標楷體" w:cs="Gungsuh"/>
                    <w:sz w:val="20"/>
                  </w:rPr>
                </w:pPr>
                <w:sdt>
                  <w:sdtPr>
                    <w:rPr>
                      <w:rFonts w:eastAsia="標楷體" w:cs="Gungsuh"/>
                      <w:sz w:val="20"/>
                    </w:rPr>
                    <w:tag w:val="goog_rdk_37"/>
                    <w:id w:val="225180891"/>
                  </w:sdtPr>
                  <w:sdtContent>
                    <w:r w:rsidR="00F94F2F" w:rsidRPr="006F2A65">
                      <w:rPr>
                        <w:rFonts w:eastAsia="標楷體" w:cs="Gungsuh" w:hint="eastAsia"/>
                        <w:sz w:val="20"/>
                      </w:rPr>
                      <w:t>2.</w:t>
                    </w:r>
                    <w:r w:rsidR="00F94F2F" w:rsidRPr="006F2A65">
                      <w:rPr>
                        <w:rFonts w:eastAsia="標楷體" w:cs="Gungsuh" w:hint="eastAsia"/>
                        <w:sz w:val="20"/>
                      </w:rPr>
                      <w:t>星期五</w:t>
                    </w:r>
                    <w:r w:rsidR="00F94F2F" w:rsidRPr="006F2A65">
                      <w:rPr>
                        <w:rFonts w:eastAsia="標楷體" w:cs="Gungsuh"/>
                        <w:sz w:val="20"/>
                      </w:rPr>
                      <w:t>:</w:t>
                    </w:r>
                    <w:r w:rsidR="00F94F2F" w:rsidRPr="006F2A65">
                      <w:rPr>
                        <w:rFonts w:eastAsia="標楷體" w:cs="Gungsuh" w:hint="eastAsia"/>
                        <w:sz w:val="20"/>
                      </w:rPr>
                      <w:t>10</w:t>
                    </w:r>
                  </w:sdtContent>
                </w:sdt>
              </w:p>
            </w:sdtContent>
          </w:sdt>
          <w:p w:rsidR="00F94F2F" w:rsidRPr="006F2A65" w:rsidRDefault="000808ED" w:rsidP="00BD5F82">
            <w:pPr>
              <w:spacing w:line="200" w:lineRule="atLeast"/>
              <w:rPr>
                <w:rFonts w:eastAsia="標楷體" w:cs="Gungsuh"/>
                <w:sz w:val="20"/>
              </w:rPr>
            </w:pPr>
            <w:sdt>
              <w:sdtPr>
                <w:rPr>
                  <w:rFonts w:eastAsia="標楷體" w:cs="Gungsuh"/>
                  <w:sz w:val="20"/>
                </w:rPr>
                <w:tag w:val="goog_rdk_39"/>
                <w:id w:val="930318457"/>
              </w:sdtPr>
              <w:sdtContent>
                <w:r w:rsidR="00F94F2F" w:rsidRPr="006F2A65">
                  <w:rPr>
                    <w:rFonts w:eastAsia="標楷體" w:cs="Gungsuh"/>
                    <w:sz w:val="20"/>
                  </w:rPr>
                  <w:t>3.</w:t>
                </w:r>
                <w:r w:rsidR="00F94F2F" w:rsidRPr="006F2A65">
                  <w:rPr>
                    <w:rFonts w:eastAsia="標楷體" w:cs="Gungsuh" w:hint="eastAsia"/>
                    <w:sz w:val="20"/>
                  </w:rPr>
                  <w:t>星期六</w:t>
                </w:r>
                <w:r w:rsidR="00F94F2F" w:rsidRPr="006F2A65">
                  <w:rPr>
                    <w:rFonts w:eastAsia="標楷體" w:cs="Gungsuh"/>
                    <w:sz w:val="20"/>
                  </w:rPr>
                  <w:t>:</w:t>
                </w:r>
                <w:r w:rsidR="00F94F2F" w:rsidRPr="006F2A65">
                  <w:rPr>
                    <w:rFonts w:eastAsia="標楷體" w:cs="Gungsuh" w:hint="eastAsia"/>
                    <w:sz w:val="20"/>
                  </w:rPr>
                  <w:t>9</w:t>
                </w:r>
              </w:sdtContent>
            </w:sdt>
          </w:p>
        </w:tc>
        <w:tc>
          <w:tcPr>
            <w:tcW w:w="1897" w:type="dxa"/>
            <w:gridSpan w:val="3"/>
            <w:tcBorders>
              <w:top w:val="single" w:sz="4" w:space="0" w:color="auto"/>
              <w:left w:val="single" w:sz="4" w:space="0" w:color="auto"/>
              <w:bottom w:val="single" w:sz="12" w:space="0" w:color="000000"/>
              <w:right w:val="single" w:sz="12" w:space="0" w:color="000000"/>
            </w:tcBorders>
          </w:tcPr>
          <w:p w:rsidR="00F94F2F" w:rsidRPr="006F2A65" w:rsidRDefault="000808ED" w:rsidP="00BD5F82">
            <w:pPr>
              <w:spacing w:line="200" w:lineRule="atLeast"/>
              <w:rPr>
                <w:rFonts w:eastAsia="標楷體" w:cs="Gungsuh"/>
                <w:sz w:val="20"/>
              </w:rPr>
            </w:pPr>
            <w:sdt>
              <w:sdtPr>
                <w:rPr>
                  <w:rFonts w:eastAsia="標楷體" w:cs="Gungsuh"/>
                  <w:sz w:val="20"/>
                </w:rPr>
                <w:tag w:val="goog_rdk_37"/>
                <w:id w:val="-1144127827"/>
              </w:sdtPr>
              <w:sdtContent>
                <w:r w:rsidR="00F94F2F" w:rsidRPr="006F2A65">
                  <w:rPr>
                    <w:rFonts w:eastAsia="標楷體" w:cs="Gungsuh"/>
                    <w:sz w:val="20"/>
                  </w:rPr>
                  <w:t>1.</w:t>
                </w:r>
                <w:r w:rsidR="00F94F2F" w:rsidRPr="006F2A65">
                  <w:rPr>
                    <w:rFonts w:eastAsia="標楷體" w:cs="Gungsuh" w:hint="eastAsia"/>
                    <w:sz w:val="20"/>
                  </w:rPr>
                  <w:t>10</w:t>
                </w:r>
                <w:r w:rsidR="00F94F2F" w:rsidRPr="006F2A65">
                  <w:rPr>
                    <w:rFonts w:eastAsia="標楷體" w:cs="Gungsuh"/>
                    <w:sz w:val="20"/>
                  </w:rPr>
                  <w:t>-</w:t>
                </w:r>
                <w:r w:rsidR="00F94F2F" w:rsidRPr="006F2A65">
                  <w:rPr>
                    <w:rFonts w:eastAsia="標楷體" w:cs="Gungsuh" w:hint="eastAsia"/>
                    <w:sz w:val="20"/>
                  </w:rPr>
                  <w:t>11</w:t>
                </w:r>
                <w:r w:rsidR="00F94F2F" w:rsidRPr="006F2A65">
                  <w:rPr>
                    <w:rFonts w:eastAsia="標楷體" w:cs="Gungsuh"/>
                    <w:sz w:val="20"/>
                  </w:rPr>
                  <w:t>時</w:t>
                </w:r>
                <w:r w:rsidR="00F94F2F" w:rsidRPr="006F2A65">
                  <w:rPr>
                    <w:rFonts w:eastAsia="標楷體" w:cs="Gungsuh"/>
                    <w:sz w:val="20"/>
                  </w:rPr>
                  <w:t>:</w:t>
                </w:r>
                <w:r w:rsidR="00F94F2F" w:rsidRPr="006F2A65">
                  <w:rPr>
                    <w:rFonts w:eastAsia="標楷體" w:cs="Gungsuh" w:hint="eastAsia"/>
                    <w:sz w:val="20"/>
                  </w:rPr>
                  <w:t>13</w:t>
                </w:r>
                <w:r w:rsidR="00F94F2F" w:rsidRPr="006F2A65">
                  <w:rPr>
                    <w:rFonts w:eastAsia="標楷體" w:cs="Gungsuh"/>
                    <w:sz w:val="20"/>
                  </w:rPr>
                  <w:t>.</w:t>
                </w:r>
                <w:r w:rsidR="00F94F2F" w:rsidRPr="006F2A65">
                  <w:rPr>
                    <w:rFonts w:eastAsia="標楷體" w:cs="Gungsuh" w:hint="eastAsia"/>
                    <w:sz w:val="20"/>
                  </w:rPr>
                  <w:t>33</w:t>
                </w:r>
                <w:r w:rsidR="00F94F2F" w:rsidRPr="006F2A65">
                  <w:rPr>
                    <w:rFonts w:eastAsia="標楷體" w:cs="Gungsuh"/>
                    <w:sz w:val="20"/>
                  </w:rPr>
                  <w:t xml:space="preserve"> % </w:t>
                </w:r>
              </w:sdtContent>
            </w:sdt>
          </w:p>
          <w:p w:rsidR="00F94F2F" w:rsidRPr="006F2A65" w:rsidRDefault="000808ED" w:rsidP="00BD5F82">
            <w:pPr>
              <w:spacing w:line="200" w:lineRule="atLeast"/>
              <w:rPr>
                <w:rFonts w:eastAsia="標楷體" w:cs="Gungsuh"/>
                <w:sz w:val="20"/>
              </w:rPr>
            </w:pPr>
            <w:sdt>
              <w:sdtPr>
                <w:rPr>
                  <w:rFonts w:eastAsia="標楷體" w:cs="Gungsuh"/>
                  <w:sz w:val="20"/>
                </w:rPr>
                <w:tag w:val="goog_rdk_38"/>
                <w:id w:val="-608277719"/>
              </w:sdtPr>
              <w:sdtContent>
                <w:r w:rsidR="00F94F2F" w:rsidRPr="006F2A65">
                  <w:rPr>
                    <w:rFonts w:eastAsia="標楷體" w:cs="Gungsuh"/>
                    <w:sz w:val="20"/>
                  </w:rPr>
                  <w:t>2.1</w:t>
                </w:r>
                <w:r w:rsidR="00F94F2F" w:rsidRPr="006F2A65">
                  <w:rPr>
                    <w:rFonts w:eastAsia="標楷體" w:cs="Gungsuh" w:hint="eastAsia"/>
                    <w:sz w:val="20"/>
                  </w:rPr>
                  <w:t>6</w:t>
                </w:r>
                <w:r w:rsidR="00F94F2F" w:rsidRPr="006F2A65">
                  <w:rPr>
                    <w:rFonts w:eastAsia="標楷體" w:cs="Gungsuh"/>
                    <w:sz w:val="20"/>
                  </w:rPr>
                  <w:t>-</w:t>
                </w:r>
                <w:r w:rsidR="00F94F2F" w:rsidRPr="006F2A65">
                  <w:rPr>
                    <w:rFonts w:eastAsia="標楷體" w:cs="Gungsuh" w:hint="eastAsia"/>
                    <w:sz w:val="20"/>
                  </w:rPr>
                  <w:t>17</w:t>
                </w:r>
                <w:r w:rsidR="00F94F2F" w:rsidRPr="006F2A65">
                  <w:rPr>
                    <w:rFonts w:eastAsia="標楷體" w:cs="Gungsuh"/>
                    <w:sz w:val="20"/>
                  </w:rPr>
                  <w:t>時</w:t>
                </w:r>
                <w:r w:rsidR="00F94F2F" w:rsidRPr="006F2A65">
                  <w:rPr>
                    <w:rFonts w:eastAsia="標楷體" w:cs="Gungsuh"/>
                    <w:sz w:val="20"/>
                  </w:rPr>
                  <w:t>:</w:t>
                </w:r>
                <w:r w:rsidR="00F94F2F" w:rsidRPr="006F2A65">
                  <w:rPr>
                    <w:rFonts w:eastAsia="標楷體" w:cs="Gungsuh" w:hint="eastAsia"/>
                    <w:sz w:val="20"/>
                  </w:rPr>
                  <w:t>10</w:t>
                </w:r>
                <w:r w:rsidR="00F94F2F" w:rsidRPr="006F2A65">
                  <w:rPr>
                    <w:rFonts w:eastAsia="標楷體" w:cs="Gungsuh"/>
                    <w:sz w:val="20"/>
                  </w:rPr>
                  <w:t>.</w:t>
                </w:r>
                <w:r w:rsidR="00F94F2F" w:rsidRPr="006F2A65">
                  <w:rPr>
                    <w:rFonts w:eastAsia="標楷體" w:cs="Gungsuh" w:hint="eastAsia"/>
                    <w:sz w:val="20"/>
                  </w:rPr>
                  <w:t>00</w:t>
                </w:r>
                <w:r w:rsidR="00F94F2F" w:rsidRPr="006F2A65">
                  <w:rPr>
                    <w:rFonts w:eastAsia="標楷體" w:cs="Gungsuh"/>
                    <w:sz w:val="20"/>
                  </w:rPr>
                  <w:t xml:space="preserve"> %  </w:t>
                </w:r>
              </w:sdtContent>
            </w:sdt>
          </w:p>
          <w:p w:rsidR="00F94F2F" w:rsidRPr="006F2A65" w:rsidRDefault="000808ED" w:rsidP="00BD5F82">
            <w:pPr>
              <w:spacing w:line="200" w:lineRule="atLeast"/>
              <w:rPr>
                <w:rFonts w:eastAsia="標楷體" w:cs="Gungsuh"/>
                <w:sz w:val="20"/>
              </w:rPr>
            </w:pPr>
            <w:sdt>
              <w:sdtPr>
                <w:rPr>
                  <w:rFonts w:eastAsia="標楷體" w:cs="Gungsuh"/>
                  <w:sz w:val="20"/>
                </w:rPr>
                <w:tag w:val="goog_rdk_39"/>
                <w:id w:val="1721474374"/>
              </w:sdtPr>
              <w:sdtContent>
                <w:r w:rsidR="00F94F2F" w:rsidRPr="006F2A65">
                  <w:rPr>
                    <w:rFonts w:eastAsia="標楷體" w:cs="Gungsuh"/>
                    <w:sz w:val="20"/>
                  </w:rPr>
                  <w:t>3.</w:t>
                </w:r>
                <w:r w:rsidR="00F94F2F" w:rsidRPr="006F2A65">
                  <w:rPr>
                    <w:rFonts w:eastAsia="標楷體" w:cs="Gungsuh" w:hint="eastAsia"/>
                    <w:sz w:val="20"/>
                  </w:rPr>
                  <w:t>11</w:t>
                </w:r>
                <w:r w:rsidR="00F94F2F" w:rsidRPr="006F2A65">
                  <w:rPr>
                    <w:rFonts w:eastAsia="標楷體" w:cs="Gungsuh"/>
                    <w:sz w:val="20"/>
                  </w:rPr>
                  <w:t>-</w:t>
                </w:r>
                <w:r w:rsidR="00F94F2F" w:rsidRPr="006F2A65">
                  <w:rPr>
                    <w:rFonts w:eastAsia="標楷體" w:cs="Gungsuh" w:hint="eastAsia"/>
                    <w:sz w:val="20"/>
                  </w:rPr>
                  <w:t>12</w:t>
                </w:r>
                <w:r w:rsidR="00F94F2F" w:rsidRPr="006F2A65">
                  <w:rPr>
                    <w:rFonts w:eastAsia="標楷體" w:cs="Gungsuh"/>
                    <w:sz w:val="20"/>
                  </w:rPr>
                  <w:t>時</w:t>
                </w:r>
                <w:r w:rsidR="00F94F2F" w:rsidRPr="006F2A65">
                  <w:rPr>
                    <w:rFonts w:eastAsia="標楷體" w:cs="Gungsuh"/>
                    <w:sz w:val="20"/>
                  </w:rPr>
                  <w:t>:</w:t>
                </w:r>
                <w:r w:rsidR="00F94F2F" w:rsidRPr="006F2A65">
                  <w:rPr>
                    <w:rFonts w:eastAsia="標楷體" w:cs="Gungsuh" w:hint="eastAsia"/>
                    <w:sz w:val="20"/>
                  </w:rPr>
                  <w:t>8</w:t>
                </w:r>
                <w:r w:rsidR="00F94F2F" w:rsidRPr="006F2A65">
                  <w:rPr>
                    <w:rFonts w:eastAsia="標楷體" w:cs="Gungsuh"/>
                    <w:sz w:val="20"/>
                  </w:rPr>
                  <w:t>.</w:t>
                </w:r>
                <w:r w:rsidR="00F94F2F" w:rsidRPr="006F2A65">
                  <w:rPr>
                    <w:rFonts w:eastAsia="標楷體" w:cs="Gungsuh" w:hint="eastAsia"/>
                    <w:sz w:val="20"/>
                  </w:rPr>
                  <w:t>33</w:t>
                </w:r>
                <w:r w:rsidR="00F94F2F" w:rsidRPr="006F2A65">
                  <w:rPr>
                    <w:rFonts w:eastAsia="標楷體" w:cs="Gungsuh"/>
                    <w:sz w:val="20"/>
                  </w:rPr>
                  <w:t xml:space="preserve"> %</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20"/>
              </w:rPr>
            </w:pPr>
          </w:p>
        </w:tc>
      </w:tr>
      <w:tr w:rsidR="00980FE6" w:rsidRPr="006F2A65" w:rsidTr="00BD5F82">
        <w:trPr>
          <w:trHeight w:val="208"/>
        </w:trPr>
        <w:tc>
          <w:tcPr>
            <w:tcW w:w="3320" w:type="dxa"/>
            <w:gridSpan w:val="9"/>
            <w:tcBorders>
              <w:top w:val="single" w:sz="12" w:space="0" w:color="000000"/>
              <w:left w:val="single" w:sz="12" w:space="0" w:color="000000"/>
              <w:bottom w:val="single" w:sz="12" w:space="0" w:color="000000"/>
            </w:tcBorders>
            <w:vAlign w:val="center"/>
          </w:tcPr>
          <w:p w:rsidR="00F94F2F" w:rsidRPr="006F2A65" w:rsidRDefault="000808ED" w:rsidP="00BD5F82">
            <w:pPr>
              <w:spacing w:line="200" w:lineRule="atLeast"/>
              <w:jc w:val="center"/>
              <w:rPr>
                <w:rFonts w:eastAsia="標楷體" w:cs="Gungsuh"/>
                <w:b/>
                <w:sz w:val="20"/>
              </w:rPr>
            </w:pPr>
            <w:sdt>
              <w:sdtPr>
                <w:rPr>
                  <w:rFonts w:eastAsia="標楷體" w:cs="Gungsuh"/>
                  <w:b/>
                  <w:sz w:val="20"/>
                </w:rPr>
                <w:tag w:val="goog_rdk_41"/>
                <w:id w:val="48126028"/>
              </w:sdtPr>
              <w:sdtContent>
                <w:r w:rsidR="00F94F2F" w:rsidRPr="006F2A65">
                  <w:rPr>
                    <w:rFonts w:eastAsia="標楷體" w:cs="Gungsuh"/>
                    <w:b/>
                    <w:sz w:val="20"/>
                  </w:rPr>
                  <w:t>107-109</w:t>
                </w:r>
                <w:r w:rsidR="00F94F2F" w:rsidRPr="006F2A65">
                  <w:rPr>
                    <w:rFonts w:eastAsia="標楷體" w:cs="Gungsuh"/>
                    <w:b/>
                    <w:sz w:val="20"/>
                  </w:rPr>
                  <w:t>年主要肇事原因</w:t>
                </w:r>
              </w:sdtContent>
            </w:sdt>
          </w:p>
        </w:tc>
        <w:tc>
          <w:tcPr>
            <w:tcW w:w="2907" w:type="dxa"/>
            <w:gridSpan w:val="8"/>
            <w:tcBorders>
              <w:top w:val="single" w:sz="12" w:space="0" w:color="000000"/>
              <w:bottom w:val="single" w:sz="12" w:space="0" w:color="000000"/>
              <w:right w:val="single" w:sz="12" w:space="0" w:color="000000"/>
            </w:tcBorders>
            <w:vAlign w:val="center"/>
          </w:tcPr>
          <w:p w:rsidR="00F94F2F" w:rsidRPr="006F2A65" w:rsidRDefault="000808ED" w:rsidP="00BD5F82">
            <w:pPr>
              <w:spacing w:line="200" w:lineRule="atLeast"/>
              <w:jc w:val="center"/>
              <w:rPr>
                <w:rFonts w:eastAsia="標楷體" w:cs="Gungsuh"/>
                <w:b/>
                <w:sz w:val="20"/>
              </w:rPr>
            </w:pPr>
            <w:sdt>
              <w:sdtPr>
                <w:rPr>
                  <w:rFonts w:eastAsia="標楷體" w:cs="Gungsuh"/>
                  <w:b/>
                  <w:sz w:val="20"/>
                </w:rPr>
                <w:tag w:val="goog_rdk_42"/>
                <w:id w:val="-1171410802"/>
              </w:sdtPr>
              <w:sdtContent>
                <w:r w:rsidR="00F94F2F" w:rsidRPr="006F2A65">
                  <w:rPr>
                    <w:rFonts w:eastAsia="標楷體" w:cs="Gungsuh"/>
                    <w:b/>
                    <w:sz w:val="20"/>
                  </w:rPr>
                  <w:t>107-109</w:t>
                </w:r>
                <w:r w:rsidR="00F94F2F" w:rsidRPr="006F2A65">
                  <w:rPr>
                    <w:rFonts w:eastAsia="標楷體" w:cs="Gungsuh"/>
                    <w:b/>
                    <w:sz w:val="20"/>
                  </w:rPr>
                  <w:t>年主要肇事型態</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ascii="標楷體" w:eastAsia="標楷體" w:hAnsi="標楷體" w:cs="標楷體"/>
                <w:b/>
                <w:sz w:val="20"/>
              </w:rPr>
            </w:pPr>
          </w:p>
        </w:tc>
      </w:tr>
      <w:tr w:rsidR="00980FE6" w:rsidRPr="006F2A65" w:rsidTr="00BD5F82">
        <w:trPr>
          <w:trHeight w:val="769"/>
        </w:trPr>
        <w:tc>
          <w:tcPr>
            <w:tcW w:w="3320" w:type="dxa"/>
            <w:gridSpan w:val="9"/>
            <w:tcBorders>
              <w:top w:val="single" w:sz="12" w:space="0" w:color="000000"/>
              <w:left w:val="single" w:sz="12" w:space="0" w:color="000000"/>
              <w:bottom w:val="single" w:sz="12" w:space="0" w:color="000000"/>
            </w:tcBorders>
          </w:tcPr>
          <w:p w:rsidR="00F94F2F" w:rsidRPr="006F2A65" w:rsidRDefault="000808ED" w:rsidP="00BD5F82">
            <w:pPr>
              <w:spacing w:line="200" w:lineRule="atLeast"/>
              <w:rPr>
                <w:rFonts w:eastAsia="標楷體" w:cs="Gungsuh"/>
                <w:sz w:val="20"/>
              </w:rPr>
            </w:pPr>
            <w:sdt>
              <w:sdtPr>
                <w:rPr>
                  <w:rFonts w:eastAsia="標楷體" w:cs="Gungsuh"/>
                  <w:sz w:val="20"/>
                </w:rPr>
                <w:tag w:val="goog_rdk_43"/>
                <w:id w:val="-1595092427"/>
              </w:sdtPr>
              <w:sdtContent>
                <w:r w:rsidR="00F94F2F" w:rsidRPr="006F2A65">
                  <w:rPr>
                    <w:rFonts w:eastAsia="標楷體" w:cs="Gungsuh"/>
                    <w:sz w:val="20"/>
                  </w:rPr>
                  <w:t>1.</w:t>
                </w:r>
                <w:r w:rsidR="00F94F2F" w:rsidRPr="006F2A65">
                  <w:rPr>
                    <w:rFonts w:eastAsia="標楷體" w:cs="Gungsuh" w:hint="eastAsia"/>
                    <w:sz w:val="20"/>
                  </w:rPr>
                  <w:t>右轉彎未依規定</w:t>
                </w:r>
                <w:r w:rsidR="00F94F2F" w:rsidRPr="006F2A65">
                  <w:rPr>
                    <w:rFonts w:eastAsia="標楷體" w:cs="Gungsuh"/>
                    <w:sz w:val="20"/>
                  </w:rPr>
                  <w:t>:</w:t>
                </w:r>
                <w:r w:rsidR="00F94F2F" w:rsidRPr="006F2A65">
                  <w:rPr>
                    <w:rFonts w:eastAsia="標楷體" w:cs="Gungsuh" w:hint="eastAsia"/>
                    <w:sz w:val="20"/>
                  </w:rPr>
                  <w:t>9 (</w:t>
                </w:r>
                <w:r w:rsidR="00F94F2F" w:rsidRPr="006F2A65">
                  <w:rPr>
                    <w:rFonts w:eastAsia="標楷體" w:cs="Gungsuh"/>
                    <w:sz w:val="20"/>
                  </w:rPr>
                  <w:t>22.22%</w:t>
                </w:r>
                <w:r w:rsidR="00F94F2F" w:rsidRPr="006F2A65">
                  <w:rPr>
                    <w:rFonts w:eastAsia="標楷體" w:cs="Gungsuh" w:hint="eastAsia"/>
                    <w:sz w:val="20"/>
                  </w:rPr>
                  <w:t>)</w:t>
                </w:r>
              </w:sdtContent>
            </w:sdt>
          </w:p>
          <w:p w:rsidR="00F94F2F" w:rsidRPr="006F2A65" w:rsidRDefault="000808ED" w:rsidP="00BD5F82">
            <w:pPr>
              <w:spacing w:line="200" w:lineRule="atLeast"/>
              <w:rPr>
                <w:rFonts w:eastAsia="標楷體" w:cs="Gungsuh"/>
                <w:sz w:val="20"/>
              </w:rPr>
            </w:pPr>
            <w:sdt>
              <w:sdtPr>
                <w:rPr>
                  <w:rFonts w:eastAsia="標楷體" w:cs="Gungsuh"/>
                  <w:sz w:val="20"/>
                </w:rPr>
                <w:tag w:val="goog_rdk_44"/>
                <w:id w:val="-1778786371"/>
              </w:sdtPr>
              <w:sdtContent>
                <w:r w:rsidR="00F94F2F" w:rsidRPr="006F2A65">
                  <w:rPr>
                    <w:rFonts w:eastAsia="標楷體" w:cs="Gungsuh"/>
                    <w:sz w:val="20"/>
                  </w:rPr>
                  <w:t>2.</w:t>
                </w:r>
                <w:r w:rsidR="00F94F2F" w:rsidRPr="006F2A65">
                  <w:rPr>
                    <w:rFonts w:eastAsia="標楷體" w:cs="Gungsuh" w:hint="eastAsia"/>
                    <w:sz w:val="20"/>
                  </w:rPr>
                  <w:t>未依規定讓車</w:t>
                </w:r>
                <w:r w:rsidR="00F94F2F" w:rsidRPr="006F2A65">
                  <w:rPr>
                    <w:rFonts w:eastAsia="標楷體" w:cs="Gungsuh"/>
                    <w:sz w:val="20"/>
                  </w:rPr>
                  <w:t>:</w:t>
                </w:r>
                <w:r w:rsidR="00F94F2F" w:rsidRPr="006F2A65">
                  <w:rPr>
                    <w:rFonts w:eastAsia="標楷體" w:cs="Gungsuh" w:hint="eastAsia"/>
                    <w:sz w:val="20"/>
                  </w:rPr>
                  <w:t xml:space="preserve"> 7 (</w:t>
                </w:r>
                <w:r w:rsidR="00F94F2F" w:rsidRPr="006F2A65">
                  <w:rPr>
                    <w:rFonts w:eastAsia="標楷體" w:cs="Gungsuh"/>
                    <w:sz w:val="20"/>
                  </w:rPr>
                  <w:t>13.33%</w:t>
                </w:r>
                <w:r w:rsidR="00F94F2F" w:rsidRPr="006F2A65">
                  <w:rPr>
                    <w:rFonts w:eastAsia="標楷體" w:cs="Gungsuh" w:hint="eastAsia"/>
                    <w:sz w:val="20"/>
                  </w:rPr>
                  <w:t>)</w:t>
                </w:r>
              </w:sdtContent>
            </w:sdt>
          </w:p>
          <w:p w:rsidR="00F94F2F" w:rsidRPr="006F2A65" w:rsidRDefault="000808ED" w:rsidP="00BD5F82">
            <w:pPr>
              <w:spacing w:line="200" w:lineRule="atLeast"/>
              <w:rPr>
                <w:rFonts w:eastAsia="標楷體" w:cs="Gungsuh"/>
                <w:sz w:val="20"/>
              </w:rPr>
            </w:pPr>
            <w:sdt>
              <w:sdtPr>
                <w:rPr>
                  <w:rFonts w:eastAsia="標楷體" w:cs="Gungsuh"/>
                  <w:sz w:val="20"/>
                </w:rPr>
                <w:tag w:val="goog_rdk_45"/>
                <w:id w:val="-1327201681"/>
              </w:sdtPr>
              <w:sdtContent>
                <w:r w:rsidR="00F94F2F" w:rsidRPr="006F2A65">
                  <w:rPr>
                    <w:rFonts w:eastAsia="標楷體" w:cs="Gungsuh"/>
                    <w:sz w:val="20"/>
                  </w:rPr>
                  <w:t>3.</w:t>
                </w:r>
                <w:r w:rsidR="00F94F2F" w:rsidRPr="006F2A65">
                  <w:rPr>
                    <w:rFonts w:eastAsia="標楷體" w:cs="Gungsuh" w:hint="eastAsia"/>
                    <w:sz w:val="20"/>
                  </w:rPr>
                  <w:t>未注意車前狀況</w:t>
                </w:r>
              </w:sdtContent>
            </w:sdt>
            <w:r w:rsidR="00F94F2F" w:rsidRPr="006F2A65">
              <w:rPr>
                <w:rFonts w:eastAsia="標楷體" w:cs="Gungsuh" w:hint="eastAsia"/>
                <w:sz w:val="20"/>
              </w:rPr>
              <w:t>: 5 (</w:t>
            </w:r>
            <w:r w:rsidR="00F94F2F" w:rsidRPr="006F2A65">
              <w:rPr>
                <w:rFonts w:eastAsia="標楷體" w:cs="Gungsuh"/>
                <w:sz w:val="20"/>
              </w:rPr>
              <w:t>6.67</w:t>
            </w:r>
            <w:r w:rsidR="00F94F2F" w:rsidRPr="006F2A65">
              <w:rPr>
                <w:rFonts w:eastAsia="標楷體" w:cs="Gungsuh" w:hint="eastAsia"/>
                <w:sz w:val="20"/>
              </w:rPr>
              <w:t>%)</w:t>
            </w:r>
          </w:p>
        </w:tc>
        <w:tc>
          <w:tcPr>
            <w:tcW w:w="2907" w:type="dxa"/>
            <w:gridSpan w:val="8"/>
            <w:tcBorders>
              <w:top w:val="single" w:sz="12" w:space="0" w:color="000000"/>
              <w:bottom w:val="single" w:sz="12" w:space="0" w:color="000000"/>
              <w:right w:val="single" w:sz="12" w:space="0" w:color="000000"/>
            </w:tcBorders>
          </w:tcPr>
          <w:p w:rsidR="00F94F2F" w:rsidRPr="006F2A65" w:rsidRDefault="000808ED" w:rsidP="00BD5F82">
            <w:pPr>
              <w:spacing w:line="200" w:lineRule="atLeast"/>
              <w:rPr>
                <w:rFonts w:eastAsia="標楷體" w:cs="Gungsuh"/>
                <w:sz w:val="20"/>
              </w:rPr>
            </w:pPr>
            <w:sdt>
              <w:sdtPr>
                <w:rPr>
                  <w:rFonts w:eastAsia="標楷體" w:cs="Gungsuh"/>
                  <w:sz w:val="20"/>
                </w:rPr>
                <w:tag w:val="goog_rdk_46"/>
                <w:id w:val="736593860"/>
              </w:sdtPr>
              <w:sdtContent>
                <w:r w:rsidR="00F94F2F" w:rsidRPr="006F2A65">
                  <w:rPr>
                    <w:rFonts w:eastAsia="標楷體" w:cs="Gungsuh"/>
                    <w:sz w:val="20"/>
                  </w:rPr>
                  <w:t>1.</w:t>
                </w:r>
                <w:r w:rsidR="00F94F2F" w:rsidRPr="006F2A65">
                  <w:rPr>
                    <w:rFonts w:eastAsia="標楷體" w:cs="Gungsuh" w:hint="eastAsia"/>
                    <w:sz w:val="20"/>
                  </w:rPr>
                  <w:t>側</w:t>
                </w:r>
                <w:r w:rsidR="00F94F2F" w:rsidRPr="006F2A65">
                  <w:rPr>
                    <w:rFonts w:eastAsia="標楷體" w:cs="Gungsuh"/>
                    <w:sz w:val="20"/>
                  </w:rPr>
                  <w:t>撞</w:t>
                </w:r>
                <w:r w:rsidR="00F94F2F" w:rsidRPr="006F2A65">
                  <w:rPr>
                    <w:rFonts w:eastAsia="標楷體" w:cs="Gungsuh"/>
                    <w:sz w:val="20"/>
                  </w:rPr>
                  <w:t>:</w:t>
                </w:r>
                <w:r w:rsidR="00F94F2F" w:rsidRPr="006F2A65">
                  <w:rPr>
                    <w:rFonts w:eastAsia="標楷體" w:cs="Gungsuh" w:hint="eastAsia"/>
                    <w:sz w:val="20"/>
                  </w:rPr>
                  <w:t xml:space="preserve"> 13 (21.67</w:t>
                </w:r>
                <w:r w:rsidR="00F94F2F" w:rsidRPr="006F2A65">
                  <w:rPr>
                    <w:rFonts w:eastAsia="標楷體" w:cs="Gungsuh"/>
                    <w:sz w:val="20"/>
                  </w:rPr>
                  <w:t>%</w:t>
                </w:r>
                <w:r w:rsidR="00F94F2F" w:rsidRPr="006F2A65">
                  <w:rPr>
                    <w:rFonts w:eastAsia="標楷體" w:cs="Gungsuh" w:hint="eastAsia"/>
                    <w:sz w:val="20"/>
                  </w:rPr>
                  <w:t>)</w:t>
                </w:r>
              </w:sdtContent>
            </w:sdt>
          </w:p>
          <w:p w:rsidR="00F94F2F" w:rsidRPr="006F2A65" w:rsidRDefault="000808ED" w:rsidP="00BD5F82">
            <w:pPr>
              <w:spacing w:line="200" w:lineRule="atLeast"/>
              <w:rPr>
                <w:rFonts w:eastAsia="標楷體" w:cs="Gungsuh"/>
                <w:sz w:val="20"/>
              </w:rPr>
            </w:pPr>
            <w:sdt>
              <w:sdtPr>
                <w:rPr>
                  <w:rFonts w:eastAsia="標楷體" w:cs="Gungsuh"/>
                  <w:sz w:val="20"/>
                </w:rPr>
                <w:tag w:val="goog_rdk_47"/>
                <w:id w:val="-1218817695"/>
              </w:sdtPr>
              <w:sdtContent>
                <w:r w:rsidR="00F94F2F" w:rsidRPr="006F2A65">
                  <w:rPr>
                    <w:rFonts w:eastAsia="標楷體" w:cs="Gungsuh"/>
                    <w:sz w:val="20"/>
                  </w:rPr>
                  <w:t>2.</w:t>
                </w:r>
                <w:proofErr w:type="gramStart"/>
                <w:r w:rsidR="00F94F2F" w:rsidRPr="006F2A65">
                  <w:rPr>
                    <w:rFonts w:eastAsia="標楷體" w:cs="Gungsuh" w:hint="eastAsia"/>
                    <w:sz w:val="20"/>
                  </w:rPr>
                  <w:t>同向擦撞</w:t>
                </w:r>
                <w:proofErr w:type="gramEnd"/>
                <w:r w:rsidR="00F94F2F" w:rsidRPr="006F2A65">
                  <w:rPr>
                    <w:rFonts w:eastAsia="標楷體" w:cs="Gungsuh"/>
                    <w:sz w:val="20"/>
                  </w:rPr>
                  <w:t>:</w:t>
                </w:r>
                <w:r w:rsidR="00F94F2F" w:rsidRPr="006F2A65">
                  <w:rPr>
                    <w:rFonts w:eastAsia="標楷體" w:cs="Gungsuh" w:hint="eastAsia"/>
                    <w:sz w:val="20"/>
                  </w:rPr>
                  <w:t xml:space="preserve"> 9 (15.00</w:t>
                </w:r>
                <w:r w:rsidR="00F94F2F" w:rsidRPr="006F2A65">
                  <w:rPr>
                    <w:rFonts w:eastAsia="標楷體" w:cs="Gungsuh"/>
                    <w:sz w:val="20"/>
                  </w:rPr>
                  <w:t>%</w:t>
                </w:r>
                <w:r w:rsidR="00F94F2F" w:rsidRPr="006F2A65">
                  <w:rPr>
                    <w:rFonts w:eastAsia="標楷體" w:cs="Gungsuh" w:hint="eastAsia"/>
                    <w:sz w:val="20"/>
                  </w:rPr>
                  <w:t>)</w:t>
                </w:r>
              </w:sdtContent>
            </w:sdt>
          </w:p>
          <w:p w:rsidR="00F94F2F" w:rsidRPr="006F2A65" w:rsidRDefault="000808ED" w:rsidP="00BD5F82">
            <w:pPr>
              <w:spacing w:line="200" w:lineRule="atLeast"/>
              <w:rPr>
                <w:rFonts w:eastAsia="標楷體" w:cs="Gungsuh"/>
                <w:sz w:val="20"/>
              </w:rPr>
            </w:pPr>
            <w:sdt>
              <w:sdtPr>
                <w:rPr>
                  <w:rFonts w:eastAsia="標楷體" w:cs="Gungsuh"/>
                  <w:sz w:val="20"/>
                </w:rPr>
                <w:tag w:val="goog_rdk_48"/>
                <w:id w:val="1389067099"/>
              </w:sdtPr>
              <w:sdtContent>
                <w:r w:rsidR="00F94F2F" w:rsidRPr="006F2A65">
                  <w:rPr>
                    <w:rFonts w:eastAsia="標楷體" w:cs="Gungsuh"/>
                    <w:sz w:val="20"/>
                  </w:rPr>
                  <w:t>3.</w:t>
                </w:r>
                <w:r w:rsidR="00F94F2F" w:rsidRPr="006F2A65">
                  <w:rPr>
                    <w:rFonts w:eastAsia="標楷體" w:cs="Gungsuh" w:hint="eastAsia"/>
                    <w:sz w:val="20"/>
                  </w:rPr>
                  <w:t>其他</w:t>
                </w:r>
                <w:r w:rsidR="00F94F2F" w:rsidRPr="006F2A65">
                  <w:rPr>
                    <w:rFonts w:eastAsia="標楷體" w:cs="Gungsuh" w:hint="eastAsia"/>
                    <w:sz w:val="20"/>
                  </w:rPr>
                  <w:t>(</w:t>
                </w:r>
                <w:r w:rsidR="00F94F2F" w:rsidRPr="006F2A65">
                  <w:rPr>
                    <w:rFonts w:eastAsia="標楷體" w:cs="Gungsuh" w:hint="eastAsia"/>
                    <w:sz w:val="20"/>
                  </w:rPr>
                  <w:t>車與車</w:t>
                </w:r>
                <w:r w:rsidR="00F94F2F" w:rsidRPr="006F2A65">
                  <w:rPr>
                    <w:rFonts w:eastAsia="標楷體" w:cs="Gungsuh" w:hint="eastAsia"/>
                    <w:sz w:val="20"/>
                  </w:rPr>
                  <w:t>)</w:t>
                </w:r>
                <w:r w:rsidR="00F94F2F" w:rsidRPr="006F2A65">
                  <w:rPr>
                    <w:rFonts w:eastAsia="標楷體" w:cs="Gungsuh"/>
                    <w:sz w:val="20"/>
                  </w:rPr>
                  <w:t>:</w:t>
                </w:r>
                <w:r w:rsidR="00F94F2F" w:rsidRPr="006F2A65">
                  <w:rPr>
                    <w:rFonts w:eastAsia="標楷體" w:cs="Gungsuh" w:hint="eastAsia"/>
                    <w:sz w:val="20"/>
                  </w:rPr>
                  <w:t xml:space="preserve"> 8 (13.33</w:t>
                </w:r>
                <w:r w:rsidR="00F94F2F" w:rsidRPr="006F2A65">
                  <w:rPr>
                    <w:rFonts w:eastAsia="標楷體" w:cs="Gungsuh"/>
                    <w:sz w:val="20"/>
                  </w:rPr>
                  <w:t>%</w:t>
                </w:r>
                <w:r w:rsidR="00F94F2F" w:rsidRPr="006F2A65">
                  <w:rPr>
                    <w:rFonts w:eastAsia="標楷體" w:cs="Gungsuh" w:hint="eastAsia"/>
                    <w:sz w:val="20"/>
                  </w:rPr>
                  <w:t>)</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20"/>
              </w:rPr>
            </w:pPr>
          </w:p>
        </w:tc>
      </w:tr>
      <w:tr w:rsidR="00980FE6" w:rsidRPr="006F2A65" w:rsidTr="00BD5F82">
        <w:trPr>
          <w:trHeight w:val="50"/>
        </w:trPr>
        <w:tc>
          <w:tcPr>
            <w:tcW w:w="6227" w:type="dxa"/>
            <w:gridSpan w:val="17"/>
            <w:tcBorders>
              <w:top w:val="single" w:sz="12" w:space="0" w:color="000000"/>
              <w:left w:val="single" w:sz="12" w:space="0" w:color="000000"/>
              <w:bottom w:val="single" w:sz="12" w:space="0" w:color="000000"/>
              <w:right w:val="single" w:sz="12" w:space="0" w:color="000000"/>
            </w:tcBorders>
          </w:tcPr>
          <w:p w:rsidR="00F94F2F" w:rsidRPr="006F2A65" w:rsidRDefault="000808ED" w:rsidP="00BD5F82">
            <w:pPr>
              <w:spacing w:line="200" w:lineRule="atLeast"/>
              <w:rPr>
                <w:rFonts w:eastAsia="標楷體" w:cs="Gungsuh"/>
                <w:sz w:val="20"/>
              </w:rPr>
            </w:pPr>
            <w:sdt>
              <w:sdtPr>
                <w:rPr>
                  <w:rFonts w:eastAsia="標楷體" w:cs="Gungsuh"/>
                  <w:sz w:val="20"/>
                </w:rPr>
                <w:tag w:val="goog_rdk_49"/>
                <w:id w:val="-1315553975"/>
              </w:sdtPr>
              <w:sdtContent>
                <w:r w:rsidR="00F94F2F" w:rsidRPr="006F2A65">
                  <w:rPr>
                    <w:rFonts w:eastAsia="標楷體" w:cs="Gungsuh"/>
                    <w:b/>
                    <w:sz w:val="20"/>
                  </w:rPr>
                  <w:t>路口周邊吸引點</w:t>
                </w:r>
              </w:sdtContent>
            </w:sdt>
            <w:sdt>
              <w:sdtPr>
                <w:rPr>
                  <w:rFonts w:eastAsia="標楷體" w:cs="Gungsuh"/>
                  <w:sz w:val="20"/>
                </w:rPr>
                <w:tag w:val="goog_rdk_50"/>
                <w:id w:val="1934171709"/>
              </w:sdtPr>
              <w:sdtContent>
                <w:r w:rsidR="00F94F2F" w:rsidRPr="006F2A65">
                  <w:rPr>
                    <w:rFonts w:eastAsia="標楷體" w:cs="Gungsuh"/>
                    <w:sz w:val="20"/>
                  </w:rPr>
                  <w:t>:</w:t>
                </w:r>
                <w:r w:rsidR="00F94F2F" w:rsidRPr="006F2A65">
                  <w:rPr>
                    <w:rFonts w:eastAsia="標楷體" w:cs="Gungsuh" w:hint="eastAsia"/>
                    <w:sz w:val="20"/>
                  </w:rPr>
                  <w:t>中油</w:t>
                </w:r>
                <w:r w:rsidR="00F94F2F" w:rsidRPr="006F2A65">
                  <w:rPr>
                    <w:rFonts w:eastAsia="標楷體" w:cs="Gungsuh"/>
                    <w:sz w:val="20"/>
                  </w:rPr>
                  <w:t>(</w:t>
                </w:r>
                <w:r w:rsidR="00F94F2F" w:rsidRPr="006F2A65">
                  <w:rPr>
                    <w:rFonts w:eastAsia="標楷體" w:cs="Gungsuh" w:hint="eastAsia"/>
                    <w:sz w:val="20"/>
                  </w:rPr>
                  <w:t>A</w:t>
                </w:r>
                <w:r w:rsidR="00F94F2F" w:rsidRPr="006F2A65">
                  <w:rPr>
                    <w:rFonts w:eastAsia="標楷體" w:cs="Gungsuh"/>
                    <w:sz w:val="20"/>
                  </w:rPr>
                  <w:t>方向</w:t>
                </w:r>
                <w:r w:rsidR="00F94F2F" w:rsidRPr="006F2A65">
                  <w:rPr>
                    <w:rFonts w:eastAsia="標楷體" w:cs="Gungsuh"/>
                    <w:sz w:val="20"/>
                  </w:rPr>
                  <w:t>)</w:t>
                </w:r>
                <w:r w:rsidR="00F94F2F" w:rsidRPr="006F2A65">
                  <w:rPr>
                    <w:rFonts w:eastAsia="標楷體" w:cs="Gungsuh"/>
                    <w:sz w:val="20"/>
                  </w:rPr>
                  <w:t>。</w:t>
                </w:r>
              </w:sdtContent>
            </w:sdt>
          </w:p>
        </w:tc>
        <w:tc>
          <w:tcPr>
            <w:tcW w:w="9141" w:type="dxa"/>
            <w:vMerge/>
            <w:tcBorders>
              <w:top w:val="single" w:sz="12" w:space="0" w:color="000000"/>
              <w:left w:val="single" w:sz="12" w:space="0" w:color="000000"/>
              <w:right w:val="single" w:sz="12" w:space="0" w:color="000000"/>
            </w:tcBorders>
          </w:tcPr>
          <w:p w:rsidR="00F94F2F" w:rsidRPr="006F2A65" w:rsidRDefault="00F94F2F" w:rsidP="00BD5F82">
            <w:pPr>
              <w:pBdr>
                <w:top w:val="nil"/>
                <w:left w:val="nil"/>
                <w:bottom w:val="nil"/>
                <w:right w:val="nil"/>
                <w:between w:val="nil"/>
              </w:pBdr>
              <w:spacing w:line="276" w:lineRule="auto"/>
              <w:rPr>
                <w:rFonts w:eastAsia="Times New Roman"/>
                <w:sz w:val="20"/>
              </w:rPr>
            </w:pPr>
          </w:p>
        </w:tc>
      </w:tr>
    </w:tbl>
    <w:p w:rsidR="00F94F2F" w:rsidRPr="006F2A65" w:rsidRDefault="00F94F2F" w:rsidP="00F94F2F">
      <w:pPr>
        <w:pStyle w:val="a4"/>
        <w:spacing w:before="65" w:after="65"/>
        <w:sectPr w:rsidR="00F94F2F" w:rsidRPr="006F2A65" w:rsidSect="00BD5F82">
          <w:pgSz w:w="16838" w:h="11906" w:orient="landscape" w:code="9"/>
          <w:pgMar w:top="-381" w:right="720" w:bottom="720" w:left="720" w:header="510" w:footer="0" w:gutter="0"/>
          <w:cols w:space="425"/>
          <w:docGrid w:type="lines" w:linePitch="326"/>
        </w:sectPr>
      </w:pPr>
      <w:r w:rsidRPr="006F2A65">
        <w:rPr>
          <w:rFonts w:hint="eastAsia"/>
        </w:rPr>
        <w:t>參考資料：本計畫彙整</w:t>
      </w:r>
    </w:p>
    <w:p w:rsidR="00F94F2F" w:rsidRPr="006F2A65" w:rsidRDefault="00F94F2F" w:rsidP="00F94F2F">
      <w:pPr>
        <w:pStyle w:val="2"/>
        <w:rPr>
          <w:lang w:bidi="he-IL"/>
        </w:rPr>
      </w:pPr>
      <w:bookmarkStart w:id="863" w:name="_Toc91593876"/>
      <w:bookmarkEnd w:id="861"/>
      <w:r w:rsidRPr="006F2A65">
        <w:rPr>
          <w:rFonts w:hint="eastAsia"/>
          <w:lang w:bidi="he-IL"/>
        </w:rPr>
        <w:lastRenderedPageBreak/>
        <w:t xml:space="preserve">2.6 </w:t>
      </w:r>
      <w:r w:rsidRPr="006F2A65">
        <w:rPr>
          <w:rFonts w:hint="eastAsia"/>
          <w:lang w:bidi="he-IL"/>
        </w:rPr>
        <w:t>肇事問題成因</w:t>
      </w:r>
      <w:proofErr w:type="gramStart"/>
      <w:r w:rsidRPr="006F2A65">
        <w:rPr>
          <w:rFonts w:hint="eastAsia"/>
          <w:lang w:bidi="he-IL"/>
        </w:rPr>
        <w:t>研</w:t>
      </w:r>
      <w:proofErr w:type="gramEnd"/>
      <w:r w:rsidRPr="006F2A65">
        <w:rPr>
          <w:rFonts w:hint="eastAsia"/>
          <w:lang w:bidi="he-IL"/>
        </w:rPr>
        <w:t>析</w:t>
      </w:r>
      <w:bookmarkEnd w:id="863"/>
    </w:p>
    <w:p w:rsidR="00F94F2F" w:rsidRPr="006F2A65" w:rsidRDefault="00F94F2F" w:rsidP="00F94F2F">
      <w:pPr>
        <w:pStyle w:val="21"/>
        <w:rPr>
          <w:lang w:bidi="he-IL"/>
        </w:rPr>
      </w:pPr>
      <w:r w:rsidRPr="006F2A65">
        <w:rPr>
          <w:rFonts w:hint="eastAsia"/>
          <w:lang w:bidi="he-IL"/>
        </w:rPr>
        <w:t>肇事問題成因</w:t>
      </w:r>
      <w:proofErr w:type="gramStart"/>
      <w:r w:rsidRPr="006F2A65">
        <w:rPr>
          <w:rFonts w:hint="eastAsia"/>
          <w:lang w:bidi="he-IL"/>
        </w:rPr>
        <w:t>研</w:t>
      </w:r>
      <w:proofErr w:type="gramEnd"/>
      <w:r w:rsidRPr="006F2A65">
        <w:rPr>
          <w:rFonts w:hint="eastAsia"/>
          <w:lang w:bidi="he-IL"/>
        </w:rPr>
        <w:t>析大致可分為肇事資料蒐集、肇事資料分析、肇事型態斑點圖繪製、肇事碰撞構圖繪製等工作，以下分別說明其工作內容及方法。</w:t>
      </w:r>
    </w:p>
    <w:p w:rsidR="00F94F2F" w:rsidRPr="006F2A65" w:rsidRDefault="00F94F2F" w:rsidP="00F94F2F">
      <w:pPr>
        <w:pStyle w:val="a9"/>
        <w:rPr>
          <w:lang w:bidi="he-IL"/>
        </w:rPr>
      </w:pPr>
      <w:r w:rsidRPr="006F2A65">
        <w:rPr>
          <w:rFonts w:hint="eastAsia"/>
          <w:lang w:bidi="he-IL"/>
        </w:rPr>
        <w:t>一、</w:t>
      </w:r>
      <w:r w:rsidRPr="006F2A65">
        <w:rPr>
          <w:rFonts w:hint="eastAsia"/>
          <w:lang w:bidi="he-IL"/>
        </w:rPr>
        <w:t xml:space="preserve"> </w:t>
      </w:r>
      <w:r w:rsidRPr="006F2A65">
        <w:rPr>
          <w:rFonts w:hint="eastAsia"/>
          <w:lang w:bidi="he-IL"/>
        </w:rPr>
        <w:t>肇事資料蒐集</w:t>
      </w:r>
    </w:p>
    <w:p w:rsidR="00F94F2F" w:rsidRPr="006F2A65" w:rsidRDefault="00F94F2F" w:rsidP="00F94F2F">
      <w:pPr>
        <w:pStyle w:val="aff4"/>
        <w:spacing w:before="65" w:after="65"/>
        <w:ind w:firstLine="521"/>
      </w:pPr>
      <w:r w:rsidRPr="006F2A65">
        <w:rPr>
          <w:rFonts w:hint="eastAsia"/>
        </w:rPr>
        <w:t>(</w:t>
      </w:r>
      <w:proofErr w:type="gramStart"/>
      <w:r w:rsidRPr="006F2A65">
        <w:rPr>
          <w:rFonts w:hint="eastAsia"/>
        </w:rPr>
        <w:t>一</w:t>
      </w:r>
      <w:proofErr w:type="gramEnd"/>
      <w:r w:rsidRPr="006F2A65">
        <w:rPr>
          <w:rFonts w:hint="eastAsia"/>
        </w:rPr>
        <w:t>)工作目的與內容</w:t>
      </w:r>
    </w:p>
    <w:p w:rsidR="00F94F2F" w:rsidRPr="006F2A65" w:rsidRDefault="00F94F2F" w:rsidP="00F94F2F">
      <w:pPr>
        <w:pStyle w:val="ae"/>
        <w:ind w:firstLine="480"/>
      </w:pPr>
      <w:r w:rsidRPr="006F2A65">
        <w:rPr>
          <w:rFonts w:hint="eastAsia"/>
          <w:lang w:bidi="he-IL"/>
        </w:rPr>
        <w:t>蒐集與交通事故有關之資料，以作為後續相關統計分析、掌握肇事原因以及改善策略</w:t>
      </w:r>
      <w:proofErr w:type="gramStart"/>
      <w:r w:rsidRPr="006F2A65">
        <w:rPr>
          <w:rFonts w:hint="eastAsia"/>
          <w:lang w:bidi="he-IL"/>
        </w:rPr>
        <w:t>研</w:t>
      </w:r>
      <w:proofErr w:type="gramEnd"/>
      <w:r w:rsidRPr="006F2A65">
        <w:rPr>
          <w:rFonts w:hint="eastAsia"/>
          <w:lang w:bidi="he-IL"/>
        </w:rPr>
        <w:t>擬之依據。</w:t>
      </w:r>
      <w:r w:rsidRPr="006F2A65">
        <w:rPr>
          <w:rFonts w:hint="eastAsia"/>
        </w:rPr>
        <w:t>道路幾何特性之調查內容包括有下：事故發生日期、事故發生時段、事故發生位置、交通事故類別、事故傷亡人數、事故類型及型態、事故當事者、事故人車狀態等。</w:t>
      </w:r>
    </w:p>
    <w:p w:rsidR="00F94F2F" w:rsidRPr="006F2A65" w:rsidRDefault="00F94F2F" w:rsidP="00F94F2F">
      <w:pPr>
        <w:pStyle w:val="aff4"/>
        <w:ind w:firstLine="521"/>
      </w:pPr>
      <w:r w:rsidRPr="006F2A65">
        <w:rPr>
          <w:rFonts w:hint="eastAsia"/>
        </w:rPr>
        <w:t>(二)工作方法</w:t>
      </w:r>
    </w:p>
    <w:p w:rsidR="00F94F2F" w:rsidRPr="006F2A65" w:rsidRDefault="00F94F2F" w:rsidP="00F94F2F">
      <w:pPr>
        <w:pStyle w:val="10"/>
        <w:ind w:left="888" w:hanging="300"/>
      </w:pPr>
      <w:r w:rsidRPr="006F2A65">
        <w:rPr>
          <w:rFonts w:hint="eastAsia"/>
        </w:rPr>
        <w:t>1.</w:t>
      </w:r>
      <w:r w:rsidRPr="006F2A65">
        <w:rPr>
          <w:rFonts w:hint="eastAsia"/>
        </w:rPr>
        <w:t>利用「</w:t>
      </w:r>
      <w:r w:rsidRPr="006F2A65">
        <w:rPr>
          <w:rFonts w:hint="eastAsia"/>
        </w:rPr>
        <w:t>110</w:t>
      </w:r>
      <w:r w:rsidRPr="006F2A65">
        <w:rPr>
          <w:rFonts w:hint="eastAsia"/>
        </w:rPr>
        <w:t>年桃園市交通事故分析平台計畫」進行肇事路口篩選</w:t>
      </w:r>
    </w:p>
    <w:p w:rsidR="00F94F2F" w:rsidRPr="006F2A65" w:rsidRDefault="00F94F2F" w:rsidP="00F94F2F">
      <w:pPr>
        <w:pStyle w:val="ae"/>
        <w:ind w:firstLine="480"/>
      </w:pPr>
      <w:r w:rsidRPr="006F2A65">
        <w:rPr>
          <w:rFonts w:eastAsia="華康細圓體" w:hint="eastAsia"/>
        </w:rPr>
        <w:t>使用桃園市交通局「</w:t>
      </w:r>
      <w:r w:rsidRPr="006F2A65">
        <w:rPr>
          <w:rFonts w:eastAsia="華康細圓體" w:hint="eastAsia"/>
        </w:rPr>
        <w:t>110</w:t>
      </w:r>
      <w:r w:rsidRPr="006F2A65">
        <w:rPr>
          <w:rFonts w:eastAsia="華康細圓體" w:hint="eastAsia"/>
        </w:rPr>
        <w:t>年桃園市交通事故分析平台計畫」平台之歷史交通事故資料</w:t>
      </w:r>
      <w:r w:rsidRPr="006F2A65">
        <w:rPr>
          <w:rFonts w:eastAsia="華康細圓體" w:hint="eastAsia"/>
        </w:rPr>
        <w:t>(A1</w:t>
      </w:r>
      <w:r w:rsidRPr="006F2A65">
        <w:rPr>
          <w:rFonts w:eastAsia="華康細圓體" w:hint="eastAsia"/>
        </w:rPr>
        <w:t>、</w:t>
      </w:r>
      <w:r w:rsidRPr="006F2A65">
        <w:rPr>
          <w:rFonts w:eastAsia="華康細圓體" w:hint="eastAsia"/>
        </w:rPr>
        <w:t>A2</w:t>
      </w:r>
      <w:r w:rsidRPr="006F2A65">
        <w:rPr>
          <w:rFonts w:eastAsia="華康細圓體" w:hint="eastAsia"/>
        </w:rPr>
        <w:t>、</w:t>
      </w:r>
      <w:r w:rsidRPr="006F2A65">
        <w:rPr>
          <w:rFonts w:eastAsia="華康細圓體" w:hint="eastAsia"/>
        </w:rPr>
        <w:t>A3</w:t>
      </w:r>
      <w:r w:rsidRPr="006F2A65">
        <w:rPr>
          <w:rFonts w:eastAsia="華康細圓體" w:hint="eastAsia"/>
        </w:rPr>
        <w:t>類</w:t>
      </w:r>
      <w:r w:rsidRPr="006F2A65">
        <w:rPr>
          <w:rFonts w:eastAsia="華康細圓體" w:hint="eastAsia"/>
        </w:rPr>
        <w:t>)</w:t>
      </w:r>
      <w:r w:rsidRPr="006F2A65">
        <w:rPr>
          <w:rFonts w:eastAsia="華康細圓體" w:hint="eastAsia"/>
        </w:rPr>
        <w:t>，取得民國</w:t>
      </w:r>
      <w:r w:rsidRPr="006F2A65">
        <w:rPr>
          <w:rFonts w:eastAsia="華康細圓體" w:hint="eastAsia"/>
        </w:rPr>
        <w:t>10</w:t>
      </w:r>
      <w:r w:rsidRPr="006F2A65">
        <w:rPr>
          <w:rFonts w:eastAsia="華康細圓體"/>
        </w:rPr>
        <w:t>8</w:t>
      </w:r>
      <w:r w:rsidRPr="006F2A65">
        <w:rPr>
          <w:rFonts w:eastAsia="華康細圓體" w:hint="eastAsia"/>
        </w:rPr>
        <w:t>~1</w:t>
      </w:r>
      <w:r w:rsidRPr="006F2A65">
        <w:rPr>
          <w:rFonts w:eastAsia="華康細圓體"/>
        </w:rPr>
        <w:t>10</w:t>
      </w:r>
      <w:r w:rsidRPr="006F2A65">
        <w:rPr>
          <w:rFonts w:eastAsia="華康細圓體" w:hint="eastAsia"/>
        </w:rPr>
        <w:t>年期間桃園市交通事故資料進行後續路口選定與分析。</w:t>
      </w:r>
    </w:p>
    <w:p w:rsidR="00F94F2F" w:rsidRPr="006F2A65" w:rsidRDefault="00F94F2F" w:rsidP="00F94F2F">
      <w:pPr>
        <w:pStyle w:val="10"/>
        <w:spacing w:before="65" w:after="65"/>
        <w:ind w:left="888" w:hanging="300"/>
      </w:pPr>
      <w:r w:rsidRPr="006F2A65">
        <w:rPr>
          <w:rFonts w:hint="eastAsia"/>
        </w:rPr>
        <w:t>2.</w:t>
      </w:r>
      <w:r w:rsidRPr="006F2A65">
        <w:rPr>
          <w:rFonts w:hint="eastAsia"/>
        </w:rPr>
        <w:t>道路交通事故現場圖</w:t>
      </w:r>
    </w:p>
    <w:p w:rsidR="00F94F2F" w:rsidRPr="006F2A65" w:rsidRDefault="00F94F2F" w:rsidP="00F94F2F">
      <w:pPr>
        <w:pStyle w:val="ae"/>
        <w:ind w:firstLine="480"/>
        <w:rPr>
          <w:rFonts w:eastAsia="華康細圓體"/>
        </w:rPr>
      </w:pPr>
      <w:r w:rsidRPr="006F2A65">
        <w:rPr>
          <w:rFonts w:eastAsia="華康細圓體" w:hint="eastAsia"/>
        </w:rPr>
        <w:t>待選定路口後與警察局取得民國</w:t>
      </w:r>
      <w:r w:rsidRPr="006F2A65">
        <w:rPr>
          <w:rFonts w:eastAsia="華康細圓體" w:hint="eastAsia"/>
        </w:rPr>
        <w:t>10</w:t>
      </w:r>
      <w:r w:rsidRPr="006F2A65">
        <w:rPr>
          <w:rFonts w:eastAsia="華康細圓體"/>
        </w:rPr>
        <w:t>8</w:t>
      </w:r>
      <w:r w:rsidRPr="006F2A65">
        <w:rPr>
          <w:rFonts w:eastAsia="華康細圓體" w:hint="eastAsia"/>
        </w:rPr>
        <w:t>~1</w:t>
      </w:r>
      <w:r w:rsidRPr="006F2A65">
        <w:rPr>
          <w:rFonts w:eastAsia="華康細圓體"/>
        </w:rPr>
        <w:t>10</w:t>
      </w:r>
      <w:r w:rsidRPr="006F2A65">
        <w:rPr>
          <w:rFonts w:eastAsia="華康細圓體" w:hint="eastAsia"/>
        </w:rPr>
        <w:t>年「道路交通事故現場圖」、「道路交通事故調查報告表</w:t>
      </w:r>
      <w:r w:rsidRPr="006F2A65">
        <w:rPr>
          <w:rFonts w:eastAsia="華康細圓體" w:hint="eastAsia"/>
        </w:rPr>
        <w:t>(</w:t>
      </w:r>
      <w:proofErr w:type="gramStart"/>
      <w:r w:rsidRPr="006F2A65">
        <w:rPr>
          <w:rFonts w:eastAsia="華康細圓體" w:hint="eastAsia"/>
        </w:rPr>
        <w:t>一</w:t>
      </w:r>
      <w:proofErr w:type="gramEnd"/>
      <w:r w:rsidRPr="006F2A65">
        <w:rPr>
          <w:rFonts w:eastAsia="華康細圓體" w:hint="eastAsia"/>
        </w:rPr>
        <w:t>)</w:t>
      </w:r>
      <w:r w:rsidRPr="006F2A65">
        <w:rPr>
          <w:rFonts w:eastAsia="華康細圓體" w:hint="eastAsia"/>
        </w:rPr>
        <w:t>」與「道路交通事故調查報告表</w:t>
      </w:r>
      <w:r w:rsidRPr="006F2A65">
        <w:rPr>
          <w:rFonts w:eastAsia="華康細圓體" w:hint="eastAsia"/>
        </w:rPr>
        <w:t>(</w:t>
      </w:r>
      <w:r w:rsidRPr="006F2A65">
        <w:rPr>
          <w:rFonts w:eastAsia="華康細圓體" w:hint="eastAsia"/>
        </w:rPr>
        <w:t>二</w:t>
      </w:r>
      <w:r w:rsidRPr="006F2A65">
        <w:rPr>
          <w:rFonts w:eastAsia="華康細圓體" w:hint="eastAsia"/>
        </w:rPr>
        <w:t>)</w:t>
      </w:r>
      <w:r w:rsidRPr="006F2A65">
        <w:rPr>
          <w:rFonts w:eastAsia="華康細圓體" w:hint="eastAsia"/>
        </w:rPr>
        <w:t>」以利後續進行碰撞構圖繪製與分析。</w:t>
      </w:r>
    </w:p>
    <w:p w:rsidR="00F94F2F" w:rsidRPr="006F2A65" w:rsidRDefault="00F94F2F" w:rsidP="00F94F2F">
      <w:pPr>
        <w:jc w:val="center"/>
        <w:rPr>
          <w:rFonts w:eastAsia="華康細圓體"/>
        </w:rPr>
      </w:pPr>
      <w:r w:rsidRPr="006F2A65">
        <w:rPr>
          <w:noProof/>
        </w:rPr>
        <w:drawing>
          <wp:inline distT="0" distB="0" distL="0" distR="0" wp14:anchorId="2D579F3D" wp14:editId="1584ADE5">
            <wp:extent cx="3099459" cy="2136361"/>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31"/>
                    <a:stretch/>
                  </pic:blipFill>
                  <pic:spPr bwMode="auto">
                    <a:xfrm>
                      <a:off x="0" y="0"/>
                      <a:ext cx="3131763" cy="2158627"/>
                    </a:xfrm>
                    <a:prstGeom prst="rect">
                      <a:avLst/>
                    </a:prstGeom>
                    <a:noFill/>
                    <a:ln>
                      <a:noFill/>
                    </a:ln>
                    <a:extLst>
                      <a:ext uri="{53640926-AAD7-44D8-BBD7-CCE9431645EC}">
                        <a14:shadowObscured xmlns:a14="http://schemas.microsoft.com/office/drawing/2010/main"/>
                      </a:ext>
                    </a:extLst>
                  </pic:spPr>
                </pic:pic>
              </a:graphicData>
            </a:graphic>
          </wp:inline>
        </w:drawing>
      </w:r>
    </w:p>
    <w:p w:rsidR="003E3269" w:rsidRPr="006F2A65" w:rsidRDefault="00F94F2F" w:rsidP="0082182C">
      <w:pPr>
        <w:pStyle w:val="ac"/>
        <w:spacing w:before="163" w:after="65"/>
      </w:pPr>
      <w:bookmarkStart w:id="864" w:name="_Toc91594129"/>
      <w:r w:rsidRPr="006F2A65">
        <w:rPr>
          <w:rFonts w:hint="eastAsia"/>
        </w:rPr>
        <w:t>圖</w:t>
      </w:r>
      <w:r w:rsidRPr="006F2A65">
        <w:rPr>
          <w:rFonts w:hint="eastAsia"/>
        </w:rPr>
        <w:t>2</w:t>
      </w:r>
      <w:r w:rsidRPr="006F2A65">
        <w:t>.</w:t>
      </w:r>
      <w:r w:rsidRPr="006F2A65">
        <w:rPr>
          <w:rFonts w:hint="eastAsia"/>
        </w:rPr>
        <w:t>6-2</w:t>
      </w:r>
      <w:r w:rsidR="00A21B03" w:rsidRPr="006F2A65">
        <w:rPr>
          <w:rFonts w:hint="eastAsia"/>
        </w:rPr>
        <w:t xml:space="preserve"> </w:t>
      </w:r>
      <w:r w:rsidRPr="006F2A65">
        <w:rPr>
          <w:rFonts w:hint="eastAsia"/>
        </w:rPr>
        <w:t>道路交通事故調查報告表</w:t>
      </w:r>
      <w:r w:rsidRPr="006F2A65">
        <w:rPr>
          <w:rFonts w:hint="eastAsia"/>
        </w:rPr>
        <w:t>(</w:t>
      </w:r>
      <w:r w:rsidRPr="006F2A65">
        <w:rPr>
          <w:rFonts w:hint="eastAsia"/>
        </w:rPr>
        <w:t>例</w:t>
      </w:r>
      <w:r w:rsidRPr="006F2A65">
        <w:rPr>
          <w:rFonts w:hint="eastAsia"/>
        </w:rPr>
        <w:t>)</w:t>
      </w:r>
      <w:bookmarkStart w:id="865" w:name="_Toc75990237"/>
      <w:bookmarkEnd w:id="864"/>
    </w:p>
    <w:p w:rsidR="00194AB0" w:rsidRPr="006F2A65" w:rsidRDefault="00194AB0" w:rsidP="00F94F2F">
      <w:pPr>
        <w:pStyle w:val="a9"/>
        <w:rPr>
          <w:lang w:bidi="he-IL"/>
        </w:rPr>
      </w:pPr>
    </w:p>
    <w:p w:rsidR="00194AB0" w:rsidRPr="006F2A65" w:rsidRDefault="00194AB0" w:rsidP="00F94F2F">
      <w:pPr>
        <w:pStyle w:val="a9"/>
        <w:rPr>
          <w:lang w:bidi="he-IL"/>
        </w:rPr>
      </w:pPr>
    </w:p>
    <w:p w:rsidR="00194AB0" w:rsidRPr="006F2A65" w:rsidRDefault="00194AB0" w:rsidP="00F94F2F">
      <w:pPr>
        <w:pStyle w:val="a9"/>
        <w:rPr>
          <w:lang w:bidi="he-IL"/>
        </w:rPr>
      </w:pPr>
    </w:p>
    <w:p w:rsidR="00F94F2F" w:rsidRPr="006F2A65" w:rsidRDefault="00F94F2F" w:rsidP="00F94F2F">
      <w:pPr>
        <w:pStyle w:val="a9"/>
        <w:rPr>
          <w:lang w:bidi="he-IL"/>
        </w:rPr>
      </w:pPr>
      <w:r w:rsidRPr="006F2A65">
        <w:rPr>
          <w:rFonts w:hint="eastAsia"/>
          <w:lang w:bidi="he-IL"/>
        </w:rPr>
        <w:lastRenderedPageBreak/>
        <w:t>二、</w:t>
      </w:r>
      <w:r w:rsidRPr="006F2A65">
        <w:rPr>
          <w:rFonts w:hint="eastAsia"/>
          <w:lang w:bidi="he-IL"/>
        </w:rPr>
        <w:t xml:space="preserve"> </w:t>
      </w:r>
      <w:r w:rsidRPr="006F2A65">
        <w:rPr>
          <w:rFonts w:hint="eastAsia"/>
          <w:lang w:bidi="he-IL"/>
        </w:rPr>
        <w:t>肇事特性統計分析</w:t>
      </w:r>
      <w:bookmarkEnd w:id="865"/>
    </w:p>
    <w:p w:rsidR="00F94F2F" w:rsidRPr="006F2A65" w:rsidRDefault="00F94F2F" w:rsidP="00F94F2F">
      <w:pPr>
        <w:pStyle w:val="aff4"/>
        <w:ind w:firstLine="521"/>
      </w:pPr>
      <w:r w:rsidRPr="006F2A65">
        <w:rPr>
          <w:rFonts w:hint="eastAsia"/>
        </w:rPr>
        <w:t>(</w:t>
      </w:r>
      <w:proofErr w:type="gramStart"/>
      <w:r w:rsidRPr="006F2A65">
        <w:rPr>
          <w:rFonts w:hint="eastAsia"/>
        </w:rPr>
        <w:t>一</w:t>
      </w:r>
      <w:proofErr w:type="gramEnd"/>
      <w:r w:rsidRPr="006F2A65">
        <w:rPr>
          <w:rFonts w:hint="eastAsia"/>
        </w:rPr>
        <w:t>)工作目的</w:t>
      </w:r>
    </w:p>
    <w:p w:rsidR="00F94F2F" w:rsidRPr="006F2A65" w:rsidRDefault="00F94F2F" w:rsidP="00F94F2F">
      <w:pPr>
        <w:pStyle w:val="ae"/>
        <w:ind w:firstLine="480"/>
        <w:rPr>
          <w:lang w:bidi="he-IL"/>
        </w:rPr>
      </w:pPr>
      <w:r w:rsidRPr="006F2A65">
        <w:rPr>
          <w:rFonts w:hint="eastAsia"/>
          <w:lang w:bidi="he-IL"/>
        </w:rPr>
        <w:t>由蒐集到之肇事案件細部資料，先進行初步統計分析，以瞭解可能之肇事因素，並作為未來改善策略</w:t>
      </w:r>
      <w:proofErr w:type="gramStart"/>
      <w:r w:rsidRPr="006F2A65">
        <w:rPr>
          <w:rFonts w:hint="eastAsia"/>
          <w:lang w:bidi="he-IL"/>
        </w:rPr>
        <w:t>研</w:t>
      </w:r>
      <w:proofErr w:type="gramEnd"/>
      <w:r w:rsidRPr="006F2A65">
        <w:rPr>
          <w:rFonts w:hint="eastAsia"/>
          <w:lang w:bidi="he-IL"/>
        </w:rPr>
        <w:t>擬之參考依據。</w:t>
      </w:r>
    </w:p>
    <w:p w:rsidR="00F94F2F" w:rsidRPr="006F2A65" w:rsidRDefault="00F94F2F" w:rsidP="00F94F2F">
      <w:pPr>
        <w:pStyle w:val="aff4"/>
        <w:ind w:firstLine="521"/>
      </w:pPr>
      <w:r w:rsidRPr="006F2A65">
        <w:rPr>
          <w:rFonts w:hint="eastAsia"/>
        </w:rPr>
        <w:t>(二)工作內容與方法</w:t>
      </w:r>
    </w:p>
    <w:p w:rsidR="00F94F2F" w:rsidRPr="006F2A65" w:rsidRDefault="00F94F2F" w:rsidP="00F94F2F">
      <w:pPr>
        <w:pStyle w:val="ae"/>
        <w:ind w:firstLine="480"/>
        <w:rPr>
          <w:lang w:bidi="he-IL"/>
        </w:rPr>
      </w:pPr>
      <w:r w:rsidRPr="006F2A65">
        <w:rPr>
          <w:rFonts w:hint="eastAsia"/>
          <w:lang w:bidi="he-IL"/>
        </w:rPr>
        <w:t>主要可依下列項目分別加以統計，並配合製作統計圖表以利瞭解與分析。</w:t>
      </w:r>
    </w:p>
    <w:p w:rsidR="00F94F2F" w:rsidRPr="006F2A65" w:rsidRDefault="00F94F2F" w:rsidP="00F94F2F">
      <w:pPr>
        <w:pStyle w:val="10"/>
        <w:ind w:left="888" w:hanging="300"/>
      </w:pPr>
      <w:r w:rsidRPr="006F2A65">
        <w:rPr>
          <w:rFonts w:hint="eastAsia"/>
        </w:rPr>
        <w:t xml:space="preserve">1. </w:t>
      </w:r>
      <w:r w:rsidRPr="006F2A65">
        <w:rPr>
          <w:rFonts w:hint="eastAsia"/>
        </w:rPr>
        <w:t>事故類別統計分析</w:t>
      </w:r>
    </w:p>
    <w:p w:rsidR="00F94F2F" w:rsidRPr="006F2A65" w:rsidRDefault="00F94F2F" w:rsidP="00F94F2F">
      <w:pPr>
        <w:pStyle w:val="ae"/>
        <w:ind w:firstLine="480"/>
        <w:rPr>
          <w:rFonts w:eastAsia="華康細圓體"/>
        </w:rPr>
      </w:pPr>
      <w:r w:rsidRPr="006F2A65">
        <w:rPr>
          <w:rFonts w:eastAsia="華康細圓體" w:hint="eastAsia"/>
        </w:rPr>
        <w:t>依事故受傷及死亡人數統計，可分</w:t>
      </w:r>
      <w:r w:rsidRPr="006F2A65">
        <w:rPr>
          <w:rFonts w:eastAsia="華康細圓體" w:hint="eastAsia"/>
        </w:rPr>
        <w:t>A1</w:t>
      </w:r>
      <w:r w:rsidRPr="006F2A65">
        <w:rPr>
          <w:rFonts w:eastAsia="華康細圓體" w:hint="eastAsia"/>
        </w:rPr>
        <w:t>類</w:t>
      </w:r>
      <w:r w:rsidRPr="006F2A65">
        <w:rPr>
          <w:rFonts w:eastAsia="華康細圓體" w:hint="eastAsia"/>
        </w:rPr>
        <w:t>(</w:t>
      </w:r>
      <w:r w:rsidRPr="006F2A65">
        <w:rPr>
          <w:rFonts w:eastAsia="華康細圓體" w:hint="eastAsia"/>
        </w:rPr>
        <w:t>造成人員當場或</w:t>
      </w:r>
      <w:r w:rsidRPr="006F2A65">
        <w:rPr>
          <w:rFonts w:eastAsia="華康細圓體" w:hint="eastAsia"/>
        </w:rPr>
        <w:t>24</w:t>
      </w:r>
      <w:r w:rsidRPr="006F2A65">
        <w:rPr>
          <w:rFonts w:eastAsia="華康細圓體" w:hint="eastAsia"/>
        </w:rPr>
        <w:t>小時內死亡之車輛肇事案件</w:t>
      </w:r>
      <w:r w:rsidRPr="006F2A65">
        <w:rPr>
          <w:rFonts w:eastAsia="華康細圓體" w:hint="eastAsia"/>
        </w:rPr>
        <w:t>)</w:t>
      </w:r>
      <w:r w:rsidRPr="006F2A65">
        <w:rPr>
          <w:rFonts w:eastAsia="華康細圓體" w:hint="eastAsia"/>
        </w:rPr>
        <w:t>、</w:t>
      </w:r>
      <w:r w:rsidRPr="006F2A65">
        <w:rPr>
          <w:rFonts w:eastAsia="華康細圓體" w:hint="eastAsia"/>
        </w:rPr>
        <w:t>A2</w:t>
      </w:r>
      <w:r w:rsidRPr="006F2A65">
        <w:rPr>
          <w:rFonts w:eastAsia="華康細圓體" w:hint="eastAsia"/>
        </w:rPr>
        <w:t>類</w:t>
      </w:r>
      <w:r w:rsidRPr="006F2A65">
        <w:rPr>
          <w:rFonts w:eastAsia="華康細圓體" w:hint="eastAsia"/>
        </w:rPr>
        <w:t>(</w:t>
      </w:r>
      <w:r w:rsidRPr="006F2A65">
        <w:rPr>
          <w:rFonts w:eastAsia="華康細圓體" w:hint="eastAsia"/>
        </w:rPr>
        <w:t>造成人員受傷</w:t>
      </w:r>
      <w:r w:rsidRPr="006F2A65">
        <w:rPr>
          <w:rFonts w:eastAsia="華康細圓體" w:hint="eastAsia"/>
        </w:rPr>
        <w:t>)</w:t>
      </w:r>
      <w:r w:rsidRPr="006F2A65">
        <w:rPr>
          <w:rFonts w:eastAsia="華康細圓體" w:hint="eastAsia"/>
        </w:rPr>
        <w:t>、</w:t>
      </w:r>
      <w:r w:rsidRPr="006F2A65">
        <w:rPr>
          <w:rFonts w:eastAsia="華康細圓體" w:hint="eastAsia"/>
        </w:rPr>
        <w:t>A3</w:t>
      </w:r>
      <w:r w:rsidRPr="006F2A65">
        <w:rPr>
          <w:rFonts w:eastAsia="華康細圓體" w:hint="eastAsia"/>
        </w:rPr>
        <w:t>類</w:t>
      </w:r>
      <w:r w:rsidRPr="006F2A65">
        <w:rPr>
          <w:rFonts w:eastAsia="華康細圓體" w:hint="eastAsia"/>
        </w:rPr>
        <w:t>(</w:t>
      </w:r>
      <w:r w:rsidRPr="006F2A65">
        <w:rPr>
          <w:rFonts w:eastAsia="華康細圓體" w:hint="eastAsia"/>
        </w:rPr>
        <w:t>造成財物損失</w:t>
      </w:r>
      <w:r w:rsidRPr="006F2A65">
        <w:rPr>
          <w:rFonts w:eastAsia="華康細圓體" w:hint="eastAsia"/>
        </w:rPr>
        <w:t>)</w:t>
      </w:r>
      <w:r w:rsidRPr="006F2A65">
        <w:rPr>
          <w:rFonts w:eastAsia="華康細圓體" w:hint="eastAsia"/>
        </w:rPr>
        <w:t>等三類事故。</w:t>
      </w:r>
    </w:p>
    <w:p w:rsidR="00F94F2F" w:rsidRPr="006F2A65" w:rsidRDefault="00F94F2F" w:rsidP="00F94F2F">
      <w:pPr>
        <w:pStyle w:val="10"/>
        <w:spacing w:before="65" w:after="65"/>
        <w:ind w:left="888" w:hanging="300"/>
      </w:pPr>
      <w:r w:rsidRPr="006F2A65">
        <w:rPr>
          <w:rFonts w:hint="eastAsia"/>
        </w:rPr>
        <w:t xml:space="preserve">2. </w:t>
      </w:r>
      <w:r w:rsidRPr="006F2A65">
        <w:rPr>
          <w:rFonts w:hint="eastAsia"/>
        </w:rPr>
        <w:t>事故發生時段統計分析</w:t>
      </w:r>
    </w:p>
    <w:p w:rsidR="00F94F2F" w:rsidRPr="006F2A65" w:rsidRDefault="00F94F2F" w:rsidP="00F94F2F">
      <w:pPr>
        <w:pStyle w:val="ae"/>
        <w:ind w:firstLine="480"/>
        <w:rPr>
          <w:rFonts w:eastAsia="華康細圓體"/>
        </w:rPr>
      </w:pPr>
      <w:r w:rsidRPr="006F2A65">
        <w:rPr>
          <w:rFonts w:eastAsia="華康細圓體" w:hint="eastAsia"/>
        </w:rPr>
        <w:t>依肇事時間可分為深夜</w:t>
      </w:r>
      <w:r w:rsidRPr="006F2A65">
        <w:rPr>
          <w:rFonts w:eastAsia="華康細圓體" w:hint="eastAsia"/>
        </w:rPr>
        <w:t>(00~05</w:t>
      </w:r>
      <w:r w:rsidRPr="006F2A65">
        <w:rPr>
          <w:rFonts w:eastAsia="華康細圓體" w:hint="eastAsia"/>
        </w:rPr>
        <w:t>時</w:t>
      </w:r>
      <w:r w:rsidRPr="006F2A65">
        <w:rPr>
          <w:rFonts w:eastAsia="華康細圓體" w:hint="eastAsia"/>
        </w:rPr>
        <w:t>)</w:t>
      </w:r>
      <w:r w:rsidRPr="006F2A65">
        <w:rPr>
          <w:rFonts w:eastAsia="華康細圓體" w:hint="eastAsia"/>
        </w:rPr>
        <w:t>、清晨</w:t>
      </w:r>
      <w:r w:rsidRPr="006F2A65">
        <w:rPr>
          <w:rFonts w:eastAsia="華康細圓體" w:hint="eastAsia"/>
        </w:rPr>
        <w:t>(05~07</w:t>
      </w:r>
      <w:r w:rsidRPr="006F2A65">
        <w:rPr>
          <w:rFonts w:eastAsia="華康細圓體" w:hint="eastAsia"/>
        </w:rPr>
        <w:t>時</w:t>
      </w:r>
      <w:r w:rsidRPr="006F2A65">
        <w:rPr>
          <w:rFonts w:eastAsia="華康細圓體" w:hint="eastAsia"/>
        </w:rPr>
        <w:t>)</w:t>
      </w:r>
      <w:r w:rsidRPr="006F2A65">
        <w:rPr>
          <w:rFonts w:eastAsia="華康細圓體" w:hint="eastAsia"/>
        </w:rPr>
        <w:t>、</w:t>
      </w:r>
      <w:proofErr w:type="gramStart"/>
      <w:r w:rsidRPr="006F2A65">
        <w:rPr>
          <w:rFonts w:eastAsia="華康細圓體" w:hint="eastAsia"/>
        </w:rPr>
        <w:t>晨峰</w:t>
      </w:r>
      <w:proofErr w:type="gramEnd"/>
      <w:r w:rsidRPr="006F2A65">
        <w:rPr>
          <w:rFonts w:eastAsia="華康細圓體" w:hint="eastAsia"/>
        </w:rPr>
        <w:t>(07~09</w:t>
      </w:r>
      <w:r w:rsidRPr="006F2A65">
        <w:rPr>
          <w:rFonts w:eastAsia="華康細圓體" w:hint="eastAsia"/>
        </w:rPr>
        <w:t>時</w:t>
      </w:r>
      <w:r w:rsidRPr="006F2A65">
        <w:rPr>
          <w:rFonts w:eastAsia="華康細圓體" w:hint="eastAsia"/>
        </w:rPr>
        <w:t>)</w:t>
      </w:r>
      <w:r w:rsidRPr="006F2A65">
        <w:rPr>
          <w:rFonts w:eastAsia="華康細圓體" w:hint="eastAsia"/>
        </w:rPr>
        <w:t>、上午離峰</w:t>
      </w:r>
      <w:r w:rsidRPr="006F2A65">
        <w:rPr>
          <w:rFonts w:eastAsia="華康細圓體" w:hint="eastAsia"/>
        </w:rPr>
        <w:t>(09~11</w:t>
      </w:r>
      <w:r w:rsidRPr="006F2A65">
        <w:rPr>
          <w:rFonts w:eastAsia="華康細圓體" w:hint="eastAsia"/>
        </w:rPr>
        <w:t>時</w:t>
      </w:r>
      <w:r w:rsidRPr="006F2A65">
        <w:rPr>
          <w:rFonts w:eastAsia="華康細圓體" w:hint="eastAsia"/>
        </w:rPr>
        <w:t>)</w:t>
      </w:r>
      <w:r w:rsidRPr="006F2A65">
        <w:rPr>
          <w:rFonts w:eastAsia="華康細圓體" w:hint="eastAsia"/>
        </w:rPr>
        <w:t>、中午</w:t>
      </w:r>
      <w:r w:rsidRPr="006F2A65">
        <w:rPr>
          <w:rFonts w:eastAsia="華康細圓體" w:hint="eastAsia"/>
        </w:rPr>
        <w:t>(11~13</w:t>
      </w:r>
      <w:r w:rsidRPr="006F2A65">
        <w:rPr>
          <w:rFonts w:eastAsia="華康細圓體" w:hint="eastAsia"/>
        </w:rPr>
        <w:t>時</w:t>
      </w:r>
      <w:r w:rsidRPr="006F2A65">
        <w:rPr>
          <w:rFonts w:eastAsia="華康細圓體" w:hint="eastAsia"/>
        </w:rPr>
        <w:t>)</w:t>
      </w:r>
      <w:r w:rsidRPr="006F2A65">
        <w:rPr>
          <w:rFonts w:eastAsia="華康細圓體" w:hint="eastAsia"/>
        </w:rPr>
        <w:t>、下午離峰</w:t>
      </w:r>
      <w:r w:rsidRPr="006F2A65">
        <w:rPr>
          <w:rFonts w:eastAsia="華康細圓體" w:hint="eastAsia"/>
        </w:rPr>
        <w:t>(13~16</w:t>
      </w:r>
      <w:r w:rsidRPr="006F2A65">
        <w:rPr>
          <w:rFonts w:eastAsia="華康細圓體" w:hint="eastAsia"/>
        </w:rPr>
        <w:t>時</w:t>
      </w:r>
      <w:r w:rsidRPr="006F2A65">
        <w:rPr>
          <w:rFonts w:eastAsia="華康細圓體" w:hint="eastAsia"/>
        </w:rPr>
        <w:t>)</w:t>
      </w:r>
      <w:r w:rsidRPr="006F2A65">
        <w:rPr>
          <w:rFonts w:eastAsia="華康細圓體" w:hint="eastAsia"/>
        </w:rPr>
        <w:t>、昏峰</w:t>
      </w:r>
      <w:r w:rsidRPr="006F2A65">
        <w:rPr>
          <w:rFonts w:eastAsia="華康細圓體" w:hint="eastAsia"/>
        </w:rPr>
        <w:t>(16~19</w:t>
      </w:r>
      <w:r w:rsidRPr="006F2A65">
        <w:rPr>
          <w:rFonts w:eastAsia="華康細圓體" w:hint="eastAsia"/>
        </w:rPr>
        <w:t>時</w:t>
      </w:r>
      <w:r w:rsidRPr="006F2A65">
        <w:rPr>
          <w:rFonts w:eastAsia="華康細圓體" w:hint="eastAsia"/>
        </w:rPr>
        <w:t>)</w:t>
      </w:r>
      <w:r w:rsidRPr="006F2A65">
        <w:rPr>
          <w:rFonts w:eastAsia="華康細圓體" w:hint="eastAsia"/>
        </w:rPr>
        <w:t>、晚間</w:t>
      </w:r>
      <w:r w:rsidRPr="006F2A65">
        <w:rPr>
          <w:rFonts w:eastAsia="華康細圓體" w:hint="eastAsia"/>
        </w:rPr>
        <w:t>(19~24</w:t>
      </w:r>
      <w:r w:rsidRPr="006F2A65">
        <w:rPr>
          <w:rFonts w:eastAsia="華康細圓體" w:hint="eastAsia"/>
        </w:rPr>
        <w:t>時</w:t>
      </w:r>
      <w:r w:rsidRPr="006F2A65">
        <w:rPr>
          <w:rFonts w:eastAsia="華康細圓體" w:hint="eastAsia"/>
        </w:rPr>
        <w:t>)</w:t>
      </w:r>
      <w:r w:rsidRPr="006F2A65">
        <w:rPr>
          <w:rFonts w:eastAsia="華康細圓體" w:hint="eastAsia"/>
        </w:rPr>
        <w:t>等時段，並將事故類別因素納入進行交叉分析，以瞭解不同類別事故之發生時段是否有所差異。</w:t>
      </w:r>
    </w:p>
    <w:p w:rsidR="00F94F2F" w:rsidRPr="006F2A65" w:rsidRDefault="00F94F2F" w:rsidP="00F94F2F">
      <w:pPr>
        <w:pStyle w:val="10"/>
        <w:spacing w:before="65" w:after="65"/>
        <w:ind w:left="888" w:hanging="300"/>
      </w:pPr>
      <w:r w:rsidRPr="006F2A65">
        <w:rPr>
          <w:rFonts w:hint="eastAsia"/>
        </w:rPr>
        <w:t xml:space="preserve">3. </w:t>
      </w:r>
      <w:r w:rsidRPr="006F2A65">
        <w:rPr>
          <w:rFonts w:hint="eastAsia"/>
        </w:rPr>
        <w:t>事故碰撞型態統計分析</w:t>
      </w:r>
    </w:p>
    <w:p w:rsidR="00F94F2F" w:rsidRPr="006F2A65" w:rsidRDefault="00F94F2F" w:rsidP="00F94F2F">
      <w:pPr>
        <w:pStyle w:val="ae"/>
        <w:ind w:firstLine="480"/>
        <w:rPr>
          <w:rFonts w:eastAsia="華康細圓體"/>
        </w:rPr>
      </w:pPr>
      <w:r w:rsidRPr="006F2A65">
        <w:rPr>
          <w:rFonts w:eastAsia="華康細圓體" w:hint="eastAsia"/>
        </w:rPr>
        <w:t>肇事類型依碰撞型態可分為行人與車撞、車與車撞</w:t>
      </w:r>
      <w:r w:rsidRPr="006F2A65">
        <w:rPr>
          <w:rFonts w:eastAsia="華康細圓體" w:hint="eastAsia"/>
        </w:rPr>
        <w:t>(</w:t>
      </w:r>
      <w:proofErr w:type="gramStart"/>
      <w:r w:rsidRPr="006F2A65">
        <w:rPr>
          <w:rFonts w:eastAsia="華康細圓體" w:hint="eastAsia"/>
        </w:rPr>
        <w:t>含交岔撞</w:t>
      </w:r>
      <w:proofErr w:type="gramEnd"/>
      <w:r w:rsidRPr="006F2A65">
        <w:rPr>
          <w:rFonts w:eastAsia="華康細圓體" w:hint="eastAsia"/>
        </w:rPr>
        <w:t>、側撞、左轉對撞、</w:t>
      </w:r>
      <w:proofErr w:type="gramStart"/>
      <w:r w:rsidRPr="006F2A65">
        <w:rPr>
          <w:rFonts w:eastAsia="華康細圓體" w:hint="eastAsia"/>
        </w:rPr>
        <w:t>對向擦撞</w:t>
      </w:r>
      <w:proofErr w:type="gramEnd"/>
      <w:r w:rsidRPr="006F2A65">
        <w:rPr>
          <w:rFonts w:eastAsia="華康細圓體" w:hint="eastAsia"/>
        </w:rPr>
        <w:t>、追撞、</w:t>
      </w:r>
      <w:proofErr w:type="gramStart"/>
      <w:r w:rsidRPr="006F2A65">
        <w:rPr>
          <w:rFonts w:eastAsia="華康細圓體" w:hint="eastAsia"/>
        </w:rPr>
        <w:t>同向擦撞</w:t>
      </w:r>
      <w:proofErr w:type="gramEnd"/>
      <w:r w:rsidRPr="006F2A65">
        <w:rPr>
          <w:rFonts w:eastAsia="華康細圓體" w:hint="eastAsia"/>
        </w:rPr>
        <w:t>)</w:t>
      </w:r>
      <w:r w:rsidRPr="006F2A65">
        <w:rPr>
          <w:rFonts w:eastAsia="華康細圓體" w:hint="eastAsia"/>
        </w:rPr>
        <w:t>、汽</w:t>
      </w:r>
      <w:r w:rsidRPr="006F2A65">
        <w:rPr>
          <w:rFonts w:eastAsia="華康細圓體" w:hint="eastAsia"/>
        </w:rPr>
        <w:t>(</w:t>
      </w:r>
      <w:r w:rsidRPr="006F2A65">
        <w:rPr>
          <w:rFonts w:eastAsia="華康細圓體" w:hint="eastAsia"/>
        </w:rPr>
        <w:t>機</w:t>
      </w:r>
      <w:r w:rsidRPr="006F2A65">
        <w:rPr>
          <w:rFonts w:eastAsia="華康細圓體" w:hint="eastAsia"/>
        </w:rPr>
        <w:t>)</w:t>
      </w:r>
      <w:r w:rsidRPr="006F2A65">
        <w:rPr>
          <w:rFonts w:eastAsia="華康細圓體" w:hint="eastAsia"/>
        </w:rPr>
        <w:t>車本身</w:t>
      </w:r>
      <w:proofErr w:type="gramStart"/>
      <w:r w:rsidRPr="006F2A65">
        <w:rPr>
          <w:rFonts w:eastAsia="華康細圓體" w:hint="eastAsia"/>
        </w:rPr>
        <w:t>撞</w:t>
      </w:r>
      <w:proofErr w:type="gramEnd"/>
      <w:r w:rsidRPr="006F2A65">
        <w:rPr>
          <w:rFonts w:eastAsia="華康細圓體" w:hint="eastAsia"/>
        </w:rPr>
        <w:t>固定物、汽</w:t>
      </w:r>
      <w:r w:rsidRPr="006F2A65">
        <w:rPr>
          <w:rFonts w:eastAsia="華康細圓體" w:hint="eastAsia"/>
        </w:rPr>
        <w:t>(</w:t>
      </w:r>
      <w:r w:rsidRPr="006F2A65">
        <w:rPr>
          <w:rFonts w:eastAsia="華康細圓體" w:hint="eastAsia"/>
        </w:rPr>
        <w:t>機</w:t>
      </w:r>
      <w:r w:rsidRPr="006F2A65">
        <w:rPr>
          <w:rFonts w:eastAsia="華康細圓體" w:hint="eastAsia"/>
        </w:rPr>
        <w:t>)</w:t>
      </w:r>
      <w:r w:rsidRPr="006F2A65">
        <w:rPr>
          <w:rFonts w:eastAsia="華康細圓體" w:hint="eastAsia"/>
        </w:rPr>
        <w:t>車本身翻車或摔倒等，根據此統計結果可瞭解何種事故碰撞型態發生較為頻繁。</w:t>
      </w:r>
    </w:p>
    <w:p w:rsidR="00F94F2F" w:rsidRPr="006F2A65" w:rsidRDefault="00F94F2F" w:rsidP="00F94F2F">
      <w:pPr>
        <w:pStyle w:val="10"/>
        <w:spacing w:before="65" w:after="65"/>
        <w:ind w:left="888" w:hanging="300"/>
      </w:pPr>
      <w:r w:rsidRPr="006F2A65">
        <w:rPr>
          <w:rFonts w:hint="eastAsia"/>
        </w:rPr>
        <w:t xml:space="preserve">4. </w:t>
      </w:r>
      <w:r w:rsidRPr="006F2A65">
        <w:rPr>
          <w:rFonts w:hint="eastAsia"/>
        </w:rPr>
        <w:t>事故車種統計分析</w:t>
      </w:r>
    </w:p>
    <w:p w:rsidR="00F94F2F" w:rsidRPr="006F2A65" w:rsidRDefault="00F94F2F" w:rsidP="00F94F2F">
      <w:pPr>
        <w:pStyle w:val="ae"/>
        <w:ind w:firstLine="480"/>
        <w:rPr>
          <w:rFonts w:eastAsia="華康細圓體"/>
        </w:rPr>
      </w:pPr>
      <w:r w:rsidRPr="006F2A65">
        <w:rPr>
          <w:rFonts w:eastAsia="華康細圓體" w:hint="eastAsia"/>
        </w:rPr>
        <w:t>事故車種除車輛本身</w:t>
      </w:r>
      <w:proofErr w:type="gramStart"/>
      <w:r w:rsidRPr="006F2A65">
        <w:rPr>
          <w:rFonts w:eastAsia="華康細圓體" w:hint="eastAsia"/>
        </w:rPr>
        <w:t>撞</w:t>
      </w:r>
      <w:proofErr w:type="gramEnd"/>
      <w:r w:rsidRPr="006F2A65">
        <w:rPr>
          <w:rFonts w:eastAsia="華康細圓體" w:hint="eastAsia"/>
        </w:rPr>
        <w:t>固定物、翻車、摔倒、…等自身事故外，其當事者應有兩方或兩方以上。本計畫先由肇事案件細部資料可將肇事車輛分為行人、自行車、機車、汽車、不明、…等車種，再依分類後車種統計事故係由哪兩類車種所造成，以助於</w:t>
      </w:r>
      <w:proofErr w:type="gramStart"/>
      <w:r w:rsidRPr="006F2A65">
        <w:rPr>
          <w:rFonts w:eastAsia="華康細圓體" w:hint="eastAsia"/>
        </w:rPr>
        <w:t>釐</w:t>
      </w:r>
      <w:proofErr w:type="gramEnd"/>
      <w:r w:rsidRPr="006F2A65">
        <w:rPr>
          <w:rFonts w:eastAsia="華康細圓體" w:hint="eastAsia"/>
        </w:rPr>
        <w:t>清事故發生原因及後續改善方向。</w:t>
      </w:r>
    </w:p>
    <w:p w:rsidR="00F94F2F" w:rsidRPr="006F2A65" w:rsidRDefault="00F94F2F" w:rsidP="00F94F2F">
      <w:pPr>
        <w:pStyle w:val="10"/>
        <w:spacing w:before="65" w:after="65"/>
        <w:ind w:left="888" w:hanging="300"/>
      </w:pPr>
      <w:r w:rsidRPr="006F2A65">
        <w:rPr>
          <w:rFonts w:hint="eastAsia"/>
        </w:rPr>
        <w:t xml:space="preserve">5. </w:t>
      </w:r>
      <w:r w:rsidRPr="006F2A65">
        <w:rPr>
          <w:rFonts w:hint="eastAsia"/>
        </w:rPr>
        <w:t>事故車輛狀態統計分析</w:t>
      </w:r>
    </w:p>
    <w:p w:rsidR="00F94F2F" w:rsidRPr="006F2A65" w:rsidRDefault="00F94F2F" w:rsidP="00F94F2F">
      <w:pPr>
        <w:pStyle w:val="ae"/>
        <w:ind w:firstLine="480"/>
        <w:rPr>
          <w:rFonts w:eastAsia="華康細圓體"/>
        </w:rPr>
      </w:pPr>
      <w:r w:rsidRPr="006F2A65">
        <w:rPr>
          <w:rFonts w:eastAsia="華康細圓體" w:hint="eastAsia"/>
        </w:rPr>
        <w:t>事故車輛狀態有向前直行中、左</w:t>
      </w:r>
      <w:r w:rsidRPr="006F2A65">
        <w:rPr>
          <w:rFonts w:eastAsia="華康細圓體" w:hint="eastAsia"/>
        </w:rPr>
        <w:t>/</w:t>
      </w:r>
      <w:r w:rsidRPr="006F2A65">
        <w:rPr>
          <w:rFonts w:eastAsia="華康細圓體" w:hint="eastAsia"/>
        </w:rPr>
        <w:t>右轉彎、向左</w:t>
      </w:r>
      <w:r w:rsidRPr="006F2A65">
        <w:rPr>
          <w:rFonts w:eastAsia="華康細圓體" w:hint="eastAsia"/>
        </w:rPr>
        <w:t>/</w:t>
      </w:r>
      <w:r w:rsidRPr="006F2A65">
        <w:rPr>
          <w:rFonts w:eastAsia="華康細圓體" w:hint="eastAsia"/>
        </w:rPr>
        <w:t>右變換車道、迴轉、橫越道路、停等、…等，本計畫就不同之碰撞型態</w:t>
      </w:r>
      <w:r w:rsidRPr="006F2A65">
        <w:rPr>
          <w:rFonts w:eastAsia="華康細圓體" w:hint="eastAsia"/>
        </w:rPr>
        <w:t>(</w:t>
      </w:r>
      <w:r w:rsidRPr="006F2A65">
        <w:rPr>
          <w:rFonts w:eastAsia="華康細圓體" w:hint="eastAsia"/>
        </w:rPr>
        <w:t>如：側撞、追撞、</w:t>
      </w:r>
      <w:proofErr w:type="gramStart"/>
      <w:r w:rsidRPr="006F2A65">
        <w:rPr>
          <w:rFonts w:eastAsia="華康細圓體" w:hint="eastAsia"/>
        </w:rPr>
        <w:t>交岔撞</w:t>
      </w:r>
      <w:proofErr w:type="gramEnd"/>
      <w:r w:rsidRPr="006F2A65">
        <w:rPr>
          <w:rFonts w:eastAsia="華康細圓體" w:hint="eastAsia"/>
        </w:rPr>
        <w:t>、</w:t>
      </w:r>
      <w:proofErr w:type="gramStart"/>
      <w:r w:rsidRPr="006F2A65">
        <w:rPr>
          <w:rFonts w:eastAsia="華康細圓體" w:hint="eastAsia"/>
        </w:rPr>
        <w:t>同向擦撞</w:t>
      </w:r>
      <w:proofErr w:type="gramEnd"/>
      <w:r w:rsidRPr="006F2A65">
        <w:rPr>
          <w:rFonts w:eastAsia="華康細圓體" w:hint="eastAsia"/>
        </w:rPr>
        <w:t>、…等</w:t>
      </w:r>
      <w:r w:rsidRPr="006F2A65">
        <w:rPr>
          <w:rFonts w:eastAsia="華康細圓體" w:hint="eastAsia"/>
        </w:rPr>
        <w:t>)</w:t>
      </w:r>
      <w:r w:rsidRPr="006F2A65">
        <w:rPr>
          <w:rFonts w:eastAsia="華康細圓體" w:hint="eastAsia"/>
        </w:rPr>
        <w:t>，分別就其事故車輛狀態進行統計分析，以瞭解各種碰撞型態之車輛行駛狀態，並</w:t>
      </w:r>
      <w:proofErr w:type="gramStart"/>
      <w:r w:rsidRPr="006F2A65">
        <w:rPr>
          <w:rFonts w:eastAsia="華康細圓體" w:hint="eastAsia"/>
        </w:rPr>
        <w:t>研</w:t>
      </w:r>
      <w:proofErr w:type="gramEnd"/>
      <w:r w:rsidRPr="006F2A65">
        <w:rPr>
          <w:rFonts w:eastAsia="華康細圓體" w:hint="eastAsia"/>
        </w:rPr>
        <w:t>擬適當之改善策略。</w:t>
      </w:r>
    </w:p>
    <w:p w:rsidR="009E4590" w:rsidRPr="006F2A65" w:rsidRDefault="009E4590" w:rsidP="00F94F2F">
      <w:pPr>
        <w:pStyle w:val="a9"/>
        <w:spacing w:before="65" w:after="65"/>
        <w:rPr>
          <w:lang w:bidi="he-IL"/>
        </w:rPr>
      </w:pPr>
      <w:r w:rsidRPr="006F2A65">
        <w:rPr>
          <w:lang w:bidi="he-IL"/>
        </w:rPr>
        <w:br w:type="page"/>
      </w:r>
    </w:p>
    <w:p w:rsidR="00F94F2F" w:rsidRPr="006F2A65" w:rsidRDefault="00F94F2F" w:rsidP="00F94F2F">
      <w:pPr>
        <w:pStyle w:val="a9"/>
        <w:spacing w:before="65" w:after="65"/>
        <w:rPr>
          <w:lang w:bidi="he-IL"/>
        </w:rPr>
      </w:pPr>
      <w:r w:rsidRPr="006F2A65">
        <w:rPr>
          <w:rFonts w:hint="eastAsia"/>
          <w:lang w:bidi="he-IL"/>
        </w:rPr>
        <w:lastRenderedPageBreak/>
        <w:t>三、</w:t>
      </w:r>
      <w:r w:rsidRPr="006F2A65">
        <w:rPr>
          <w:rFonts w:hint="eastAsia"/>
          <w:lang w:bidi="he-IL"/>
        </w:rPr>
        <w:t xml:space="preserve"> </w:t>
      </w:r>
      <w:r w:rsidRPr="006F2A65">
        <w:rPr>
          <w:rFonts w:hint="eastAsia"/>
          <w:lang w:bidi="he-IL"/>
        </w:rPr>
        <w:t>肇事型態斑點圖繪製</w:t>
      </w:r>
    </w:p>
    <w:p w:rsidR="00F94F2F" w:rsidRPr="006F2A65" w:rsidRDefault="00F94F2F" w:rsidP="00F94F2F">
      <w:pPr>
        <w:pStyle w:val="aff4"/>
        <w:ind w:firstLine="521"/>
      </w:pPr>
      <w:r w:rsidRPr="006F2A65">
        <w:rPr>
          <w:rFonts w:hint="eastAsia"/>
        </w:rPr>
        <w:t>(</w:t>
      </w:r>
      <w:proofErr w:type="gramStart"/>
      <w:r w:rsidRPr="006F2A65">
        <w:rPr>
          <w:rFonts w:hint="eastAsia"/>
        </w:rPr>
        <w:t>一</w:t>
      </w:r>
      <w:proofErr w:type="gramEnd"/>
      <w:r w:rsidRPr="006F2A65">
        <w:rPr>
          <w:rFonts w:hint="eastAsia"/>
        </w:rPr>
        <w:t>)工作目的</w:t>
      </w:r>
    </w:p>
    <w:p w:rsidR="00F94F2F" w:rsidRPr="006F2A65" w:rsidRDefault="00F94F2F" w:rsidP="00F94F2F">
      <w:pPr>
        <w:pStyle w:val="ae"/>
        <w:ind w:firstLine="480"/>
        <w:rPr>
          <w:lang w:bidi="he-IL"/>
        </w:rPr>
      </w:pPr>
      <w:r w:rsidRPr="006F2A65">
        <w:rPr>
          <w:rFonts w:hint="eastAsia"/>
          <w:lang w:bidi="he-IL"/>
        </w:rPr>
        <w:t>依交通事故調查表內所登錄之肇事細部資料，配合統計分析結果，可繪製肇事型態斑點圖，其主要目的有</w:t>
      </w:r>
      <w:proofErr w:type="gramStart"/>
      <w:r w:rsidRPr="006F2A65">
        <w:rPr>
          <w:rFonts w:hint="eastAsia"/>
          <w:lang w:bidi="he-IL"/>
        </w:rPr>
        <w:t>三</w:t>
      </w:r>
      <w:proofErr w:type="gramEnd"/>
      <w:r w:rsidRPr="006F2A65">
        <w:rPr>
          <w:rFonts w:hint="eastAsia"/>
          <w:lang w:bidi="he-IL"/>
        </w:rPr>
        <w:t>：</w:t>
      </w:r>
    </w:p>
    <w:p w:rsidR="00F94F2F" w:rsidRPr="006F2A65" w:rsidRDefault="00F94F2F" w:rsidP="00F94F2F">
      <w:pPr>
        <w:pStyle w:val="10"/>
        <w:spacing w:before="65" w:after="65"/>
        <w:ind w:left="888" w:hanging="300"/>
      </w:pPr>
      <w:r w:rsidRPr="006F2A65">
        <w:rPr>
          <w:rFonts w:hint="eastAsia"/>
        </w:rPr>
        <w:t xml:space="preserve">1. </w:t>
      </w:r>
      <w:r w:rsidRPr="006F2A65">
        <w:rPr>
          <w:rFonts w:hint="eastAsia"/>
        </w:rPr>
        <w:t>以符號描繪路口各種肇事型態與空間分布情形。</w:t>
      </w:r>
    </w:p>
    <w:p w:rsidR="00F94F2F" w:rsidRPr="006F2A65" w:rsidRDefault="00F94F2F" w:rsidP="00F94F2F">
      <w:pPr>
        <w:pStyle w:val="10"/>
        <w:spacing w:before="65" w:after="65"/>
        <w:ind w:left="888" w:hanging="300"/>
      </w:pPr>
      <w:r w:rsidRPr="006F2A65">
        <w:rPr>
          <w:rFonts w:hint="eastAsia"/>
        </w:rPr>
        <w:t xml:space="preserve">2. </w:t>
      </w:r>
      <w:r w:rsidRPr="006F2A65">
        <w:rPr>
          <w:rFonts w:hint="eastAsia"/>
        </w:rPr>
        <w:t>表達路口事故類別</w:t>
      </w:r>
      <w:r w:rsidRPr="006F2A65">
        <w:rPr>
          <w:rFonts w:hint="eastAsia"/>
        </w:rPr>
        <w:t>(A1</w:t>
      </w:r>
      <w:r w:rsidRPr="006F2A65">
        <w:rPr>
          <w:rFonts w:hint="eastAsia"/>
        </w:rPr>
        <w:t>、</w:t>
      </w:r>
      <w:r w:rsidRPr="006F2A65">
        <w:rPr>
          <w:rFonts w:hint="eastAsia"/>
        </w:rPr>
        <w:t>A2</w:t>
      </w:r>
      <w:r w:rsidRPr="006F2A65">
        <w:rPr>
          <w:rFonts w:hint="eastAsia"/>
        </w:rPr>
        <w:t>、</w:t>
      </w:r>
      <w:r w:rsidRPr="006F2A65">
        <w:rPr>
          <w:rFonts w:hint="eastAsia"/>
        </w:rPr>
        <w:t>A3)</w:t>
      </w:r>
      <w:r w:rsidRPr="006F2A65">
        <w:rPr>
          <w:rFonts w:hint="eastAsia"/>
        </w:rPr>
        <w:t>與事故型態之關係。</w:t>
      </w:r>
    </w:p>
    <w:p w:rsidR="00F94F2F" w:rsidRPr="006F2A65" w:rsidRDefault="00F94F2F" w:rsidP="00F94F2F">
      <w:pPr>
        <w:pStyle w:val="10"/>
        <w:spacing w:before="65" w:after="65"/>
        <w:ind w:left="888" w:hanging="300"/>
      </w:pPr>
      <w:r w:rsidRPr="006F2A65">
        <w:rPr>
          <w:rFonts w:hint="eastAsia"/>
        </w:rPr>
        <w:t xml:space="preserve">3. </w:t>
      </w:r>
      <w:r w:rsidRPr="006F2A65">
        <w:rPr>
          <w:rFonts w:hint="eastAsia"/>
        </w:rPr>
        <w:t>作為後續肇事風險影響因子分析之基礎。</w:t>
      </w:r>
    </w:p>
    <w:p w:rsidR="00F94F2F" w:rsidRPr="006F2A65" w:rsidRDefault="00F94F2F" w:rsidP="00F94F2F">
      <w:pPr>
        <w:pStyle w:val="aff4"/>
        <w:spacing w:before="65" w:after="65"/>
        <w:ind w:firstLine="521"/>
      </w:pPr>
      <w:r w:rsidRPr="006F2A65">
        <w:rPr>
          <w:rFonts w:hint="eastAsia"/>
        </w:rPr>
        <w:t>(二)工作內容與方法</w:t>
      </w:r>
    </w:p>
    <w:p w:rsidR="00F94F2F" w:rsidRPr="006F2A65" w:rsidRDefault="00F94F2F" w:rsidP="00F94F2F">
      <w:pPr>
        <w:pStyle w:val="10"/>
        <w:spacing w:before="65" w:after="65"/>
        <w:ind w:left="888" w:hanging="300"/>
      </w:pPr>
      <w:r w:rsidRPr="006F2A65">
        <w:rPr>
          <w:rFonts w:hint="eastAsia"/>
        </w:rPr>
        <w:t>1.</w:t>
      </w:r>
      <w:r w:rsidRPr="006F2A65">
        <w:rPr>
          <w:rFonts w:hint="eastAsia"/>
        </w:rPr>
        <w:tab/>
      </w:r>
      <w:r w:rsidRPr="006F2A65">
        <w:rPr>
          <w:rFonts w:hint="eastAsia"/>
        </w:rPr>
        <w:t>定義事故類別符號及事故型態顏色</w:t>
      </w:r>
    </w:p>
    <w:p w:rsidR="00F94F2F" w:rsidRPr="006F2A65" w:rsidRDefault="00F94F2F" w:rsidP="00F94F2F">
      <w:pPr>
        <w:pStyle w:val="ae"/>
        <w:ind w:firstLine="480"/>
        <w:rPr>
          <w:rFonts w:eastAsia="華康細圓體"/>
        </w:rPr>
      </w:pPr>
      <w:r w:rsidRPr="006F2A65">
        <w:rPr>
          <w:rFonts w:eastAsia="華康細圓體" w:hint="eastAsia"/>
        </w:rPr>
        <w:t>依路口肇事嚴重程度，將事故類別分為</w:t>
      </w:r>
      <w:r w:rsidRPr="006F2A65">
        <w:rPr>
          <w:rFonts w:eastAsia="華康細圓體" w:hint="eastAsia"/>
        </w:rPr>
        <w:t>A1</w:t>
      </w:r>
      <w:r w:rsidRPr="006F2A65">
        <w:rPr>
          <w:rFonts w:eastAsia="華康細圓體" w:hint="eastAsia"/>
        </w:rPr>
        <w:t>、</w:t>
      </w:r>
      <w:r w:rsidRPr="006F2A65">
        <w:rPr>
          <w:rFonts w:eastAsia="華康細圓體" w:hint="eastAsia"/>
        </w:rPr>
        <w:t>A2</w:t>
      </w:r>
      <w:r w:rsidRPr="006F2A65">
        <w:rPr>
          <w:rFonts w:eastAsia="華康細圓體" w:hint="eastAsia"/>
        </w:rPr>
        <w:t>、</w:t>
      </w:r>
      <w:r w:rsidRPr="006F2A65">
        <w:rPr>
          <w:rFonts w:eastAsia="華康細圓體" w:hint="eastAsia"/>
        </w:rPr>
        <w:t>A3</w:t>
      </w:r>
      <w:r w:rsidRPr="006F2A65">
        <w:rPr>
          <w:rFonts w:eastAsia="華康細圓體" w:hint="eastAsia"/>
        </w:rPr>
        <w:t>等，分別定義其標繪符號。再參考交通部運輸研究所之「道路安全檢核表」，將路口肇事案件細部資料之各種事故型態加以分類，並定義不同之符號顏色。</w:t>
      </w:r>
    </w:p>
    <w:p w:rsidR="00F94F2F" w:rsidRPr="006F2A65" w:rsidRDefault="00F94F2F" w:rsidP="00F94F2F">
      <w:pPr>
        <w:pStyle w:val="10"/>
        <w:spacing w:before="65" w:after="65"/>
        <w:ind w:left="888" w:hanging="300"/>
      </w:pPr>
      <w:r w:rsidRPr="006F2A65">
        <w:rPr>
          <w:rFonts w:hint="eastAsia"/>
        </w:rPr>
        <w:t>2.</w:t>
      </w:r>
      <w:r w:rsidRPr="006F2A65">
        <w:rPr>
          <w:rFonts w:hint="eastAsia"/>
        </w:rPr>
        <w:tab/>
      </w:r>
      <w:r w:rsidRPr="006F2A65">
        <w:rPr>
          <w:rFonts w:hint="eastAsia"/>
        </w:rPr>
        <w:t>路口幾何現況平面圖繪製</w:t>
      </w:r>
    </w:p>
    <w:p w:rsidR="00F94F2F" w:rsidRPr="006F2A65" w:rsidRDefault="00F94F2F" w:rsidP="00F94F2F">
      <w:pPr>
        <w:pStyle w:val="ae"/>
        <w:ind w:firstLine="480"/>
        <w:rPr>
          <w:rFonts w:eastAsia="華康細圓體"/>
        </w:rPr>
      </w:pPr>
      <w:r w:rsidRPr="006F2A65">
        <w:rPr>
          <w:rFonts w:eastAsia="華康細圓體" w:hint="eastAsia"/>
        </w:rPr>
        <w:t>利用道路幾何特性現況調查所得結果，繪製路口幾何現況平面圖。</w:t>
      </w:r>
    </w:p>
    <w:p w:rsidR="00F94F2F" w:rsidRPr="006F2A65" w:rsidRDefault="00F94F2F" w:rsidP="00F94F2F">
      <w:pPr>
        <w:pStyle w:val="10"/>
        <w:spacing w:before="65" w:after="65"/>
        <w:ind w:left="888" w:hanging="300"/>
      </w:pPr>
      <w:r w:rsidRPr="006F2A65">
        <w:rPr>
          <w:rFonts w:hint="eastAsia"/>
        </w:rPr>
        <w:t>3.</w:t>
      </w:r>
      <w:r w:rsidRPr="006F2A65">
        <w:rPr>
          <w:rFonts w:hint="eastAsia"/>
        </w:rPr>
        <w:tab/>
      </w:r>
      <w:r w:rsidRPr="006F2A65">
        <w:rPr>
          <w:rFonts w:hint="eastAsia"/>
        </w:rPr>
        <w:t>路口肇事型態斑點圖繪製</w:t>
      </w:r>
    </w:p>
    <w:p w:rsidR="00F94F2F" w:rsidRPr="006F2A65" w:rsidRDefault="00F94F2F" w:rsidP="00F94F2F">
      <w:pPr>
        <w:pStyle w:val="ae"/>
        <w:ind w:firstLine="480"/>
        <w:rPr>
          <w:rFonts w:eastAsia="華康細圓體"/>
        </w:rPr>
      </w:pPr>
      <w:r w:rsidRPr="006F2A65">
        <w:rPr>
          <w:rFonts w:eastAsia="華康細圓體" w:hint="eastAsia"/>
        </w:rPr>
        <w:t>將路口發生之事故型態依其事故類別與空間分布，標繪於路口平面圖上，如圖</w:t>
      </w:r>
      <w:r w:rsidRPr="006F2A65">
        <w:rPr>
          <w:rFonts w:eastAsia="華康細圓體" w:hint="eastAsia"/>
        </w:rPr>
        <w:t>2.6-3</w:t>
      </w:r>
      <w:r w:rsidRPr="006F2A65">
        <w:rPr>
          <w:rFonts w:eastAsia="華康細圓體" w:hint="eastAsia"/>
        </w:rPr>
        <w:t>所示。</w:t>
      </w:r>
    </w:p>
    <w:p w:rsidR="00F94F2F" w:rsidRPr="006F2A65" w:rsidRDefault="00F94F2F" w:rsidP="00F94F2F">
      <w:pPr>
        <w:jc w:val="center"/>
      </w:pPr>
      <w:r w:rsidRPr="006F2A65">
        <w:rPr>
          <w:noProof/>
        </w:rPr>
        <w:drawing>
          <wp:inline distT="0" distB="0" distL="0" distR="0" wp14:anchorId="1E0FEFA7" wp14:editId="64699BC1">
            <wp:extent cx="4120738" cy="2853390"/>
            <wp:effectExtent l="19050" t="19050" r="13335" b="2349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27505" cy="2858076"/>
                    </a:xfrm>
                    <a:prstGeom prst="rect">
                      <a:avLst/>
                    </a:prstGeom>
                    <a:noFill/>
                    <a:ln>
                      <a:solidFill>
                        <a:schemeClr val="tx1"/>
                      </a:solidFill>
                    </a:ln>
                  </pic:spPr>
                </pic:pic>
              </a:graphicData>
            </a:graphic>
          </wp:inline>
        </w:drawing>
      </w:r>
    </w:p>
    <w:p w:rsidR="00F94F2F" w:rsidRPr="006F2A65" w:rsidRDefault="00F94F2F" w:rsidP="00F94F2F">
      <w:pPr>
        <w:pStyle w:val="ac"/>
        <w:spacing w:before="163" w:after="65"/>
      </w:pPr>
      <w:bookmarkStart w:id="866" w:name="_Toc75885637"/>
      <w:bookmarkStart w:id="867" w:name="_Toc75990268"/>
      <w:bookmarkStart w:id="868" w:name="_Toc91594130"/>
      <w:r w:rsidRPr="006F2A65">
        <w:rPr>
          <w:rFonts w:hint="eastAsia"/>
        </w:rPr>
        <w:t>圖</w:t>
      </w:r>
      <w:r w:rsidRPr="006F2A65">
        <w:rPr>
          <w:rFonts w:hint="eastAsia"/>
        </w:rPr>
        <w:t>2.6-3</w:t>
      </w:r>
      <w:r w:rsidR="00A21B03" w:rsidRPr="006F2A65">
        <w:rPr>
          <w:rFonts w:hint="eastAsia"/>
        </w:rPr>
        <w:t xml:space="preserve"> </w:t>
      </w:r>
      <w:r w:rsidRPr="006F2A65">
        <w:rPr>
          <w:rFonts w:hint="eastAsia"/>
        </w:rPr>
        <w:t>肇事類型斑點圖</w:t>
      </w:r>
      <w:r w:rsidRPr="006F2A65">
        <w:rPr>
          <w:rFonts w:hint="eastAsia"/>
        </w:rPr>
        <w:t>(</w:t>
      </w:r>
      <w:r w:rsidRPr="006F2A65">
        <w:rPr>
          <w:rFonts w:hint="eastAsia"/>
        </w:rPr>
        <w:t>屏東縣</w:t>
      </w:r>
      <w:r w:rsidRPr="006F2A65">
        <w:rPr>
          <w:rFonts w:hint="eastAsia"/>
        </w:rPr>
        <w:t xml:space="preserve"> </w:t>
      </w:r>
      <w:proofErr w:type="gramStart"/>
      <w:r w:rsidRPr="006F2A65">
        <w:rPr>
          <w:rFonts w:hint="eastAsia"/>
        </w:rPr>
        <w:t>龍洲</w:t>
      </w:r>
      <w:proofErr w:type="gramEnd"/>
      <w:r w:rsidRPr="006F2A65">
        <w:rPr>
          <w:rFonts w:hint="eastAsia"/>
        </w:rPr>
        <w:t>路</w:t>
      </w:r>
      <w:r w:rsidRPr="006F2A65">
        <w:rPr>
          <w:rFonts w:hint="eastAsia"/>
        </w:rPr>
        <w:t>/</w:t>
      </w:r>
      <w:r w:rsidRPr="006F2A65">
        <w:rPr>
          <w:rFonts w:hint="eastAsia"/>
        </w:rPr>
        <w:t>義仁路為例</w:t>
      </w:r>
      <w:r w:rsidRPr="006F2A65">
        <w:t>)</w:t>
      </w:r>
      <w:bookmarkEnd w:id="866"/>
      <w:bookmarkEnd w:id="867"/>
      <w:bookmarkEnd w:id="868"/>
    </w:p>
    <w:p w:rsidR="00840EAB" w:rsidRPr="006F2A65" w:rsidRDefault="00840EAB" w:rsidP="00F94F2F">
      <w:pPr>
        <w:pStyle w:val="a9"/>
        <w:spacing w:before="65" w:after="65"/>
        <w:rPr>
          <w:lang w:bidi="he-IL"/>
        </w:rPr>
      </w:pPr>
      <w:bookmarkStart w:id="869" w:name="_Toc75990239"/>
      <w:r w:rsidRPr="006F2A65">
        <w:rPr>
          <w:lang w:bidi="he-IL"/>
        </w:rPr>
        <w:br w:type="page"/>
      </w:r>
    </w:p>
    <w:p w:rsidR="00F94F2F" w:rsidRPr="006F2A65" w:rsidRDefault="00F94F2F" w:rsidP="00F94F2F">
      <w:pPr>
        <w:pStyle w:val="a9"/>
        <w:spacing w:before="65" w:after="65"/>
        <w:rPr>
          <w:lang w:bidi="he-IL"/>
        </w:rPr>
      </w:pPr>
      <w:r w:rsidRPr="006F2A65">
        <w:rPr>
          <w:rFonts w:hint="eastAsia"/>
          <w:lang w:bidi="he-IL"/>
        </w:rPr>
        <w:lastRenderedPageBreak/>
        <w:t>四、</w:t>
      </w:r>
      <w:r w:rsidRPr="006F2A65">
        <w:rPr>
          <w:rFonts w:hint="eastAsia"/>
          <w:lang w:bidi="he-IL"/>
        </w:rPr>
        <w:t xml:space="preserve"> </w:t>
      </w:r>
      <w:r w:rsidRPr="006F2A65">
        <w:rPr>
          <w:rFonts w:hint="eastAsia"/>
          <w:lang w:bidi="he-IL"/>
        </w:rPr>
        <w:t>肇事碰撞構圖</w:t>
      </w:r>
      <w:bookmarkEnd w:id="869"/>
    </w:p>
    <w:p w:rsidR="00F94F2F" w:rsidRPr="006F2A65" w:rsidRDefault="00F94F2F" w:rsidP="00F94F2F">
      <w:pPr>
        <w:pStyle w:val="aff4"/>
        <w:ind w:firstLine="521"/>
      </w:pPr>
      <w:r w:rsidRPr="006F2A65">
        <w:rPr>
          <w:rFonts w:hint="eastAsia"/>
        </w:rPr>
        <w:t>(</w:t>
      </w:r>
      <w:proofErr w:type="gramStart"/>
      <w:r w:rsidRPr="006F2A65">
        <w:rPr>
          <w:rFonts w:hint="eastAsia"/>
        </w:rPr>
        <w:t>一</w:t>
      </w:r>
      <w:proofErr w:type="gramEnd"/>
      <w:r w:rsidRPr="006F2A65">
        <w:rPr>
          <w:rFonts w:hint="eastAsia"/>
        </w:rPr>
        <w:t>)工作目的</w:t>
      </w:r>
    </w:p>
    <w:p w:rsidR="00F94F2F" w:rsidRPr="006F2A65" w:rsidRDefault="00F94F2F" w:rsidP="002E1BA8">
      <w:pPr>
        <w:pStyle w:val="ae"/>
        <w:spacing w:line="360" w:lineRule="exact"/>
        <w:ind w:firstLine="480"/>
        <w:rPr>
          <w:lang w:bidi="he-IL"/>
        </w:rPr>
      </w:pPr>
      <w:r w:rsidRPr="006F2A65">
        <w:rPr>
          <w:rFonts w:hint="eastAsia"/>
          <w:lang w:bidi="he-IL"/>
        </w:rPr>
        <w:t>依事故處理員警登錄之「道路交通事故現場圖」上所標示之事故位置及交通事故調查表內所登錄之肇事細部資料，可繪製肇事碰撞構圖，其主要目的係為以簡單符號描繪單一事故之各種肇事要件，以明確表達路口肇事狀況，並作為交通工程肇事因子分析之基礎。</w:t>
      </w:r>
    </w:p>
    <w:p w:rsidR="00F94F2F" w:rsidRPr="006F2A65" w:rsidRDefault="00F94F2F" w:rsidP="00F94F2F">
      <w:pPr>
        <w:pStyle w:val="aff4"/>
        <w:ind w:firstLine="521"/>
      </w:pPr>
      <w:r w:rsidRPr="006F2A65">
        <w:rPr>
          <w:rFonts w:hint="eastAsia"/>
        </w:rPr>
        <w:t>(二)工作內容與方法</w:t>
      </w:r>
    </w:p>
    <w:p w:rsidR="00F94F2F" w:rsidRPr="006F2A65" w:rsidRDefault="00F94F2F" w:rsidP="002E1BA8">
      <w:pPr>
        <w:pStyle w:val="ae"/>
        <w:spacing w:line="360" w:lineRule="exact"/>
        <w:ind w:firstLine="480"/>
        <w:rPr>
          <w:lang w:bidi="he-IL"/>
        </w:rPr>
      </w:pPr>
      <w:r w:rsidRPr="006F2A65">
        <w:rPr>
          <w:rFonts w:hint="eastAsia"/>
          <w:lang w:bidi="he-IL"/>
        </w:rPr>
        <w:t>肇事碰撞構圖以路口幾何特性為背景，依事故現場圖資料為基礎，以</w:t>
      </w:r>
      <w:proofErr w:type="gramStart"/>
      <w:r w:rsidRPr="006F2A65">
        <w:rPr>
          <w:rFonts w:hint="eastAsia"/>
          <w:lang w:bidi="he-IL"/>
        </w:rPr>
        <w:t>各種箭標</w:t>
      </w:r>
      <w:proofErr w:type="gramEnd"/>
      <w:r w:rsidRPr="006F2A65">
        <w:rPr>
          <w:rFonts w:hint="eastAsia"/>
          <w:lang w:bidi="he-IL"/>
        </w:rPr>
        <w:t>方向表示肇事碰撞位移方向及位置情形，並應用適當符號表達事故調查資料中相關肇事要件，作為交通工程肇事因子分析之基礎程序，碰撞構圖繪製程序說明如下：</w:t>
      </w:r>
    </w:p>
    <w:p w:rsidR="00F94F2F" w:rsidRPr="006F2A65" w:rsidRDefault="00F94F2F" w:rsidP="002E1BA8">
      <w:pPr>
        <w:pStyle w:val="10"/>
        <w:spacing w:before="65" w:after="65" w:line="400" w:lineRule="exact"/>
        <w:ind w:left="888" w:hanging="300"/>
      </w:pPr>
      <w:r w:rsidRPr="006F2A65">
        <w:rPr>
          <w:rFonts w:hint="eastAsia"/>
        </w:rPr>
        <w:t>1.</w:t>
      </w:r>
      <w:r w:rsidRPr="006F2A65">
        <w:rPr>
          <w:rFonts w:hint="eastAsia"/>
        </w:rPr>
        <w:t>蒐集分析資料</w:t>
      </w:r>
    </w:p>
    <w:p w:rsidR="00F94F2F" w:rsidRPr="006F2A65" w:rsidRDefault="00F94F2F" w:rsidP="002E1BA8">
      <w:pPr>
        <w:pStyle w:val="ae"/>
        <w:spacing w:line="360" w:lineRule="exact"/>
        <w:ind w:firstLine="480"/>
        <w:rPr>
          <w:rFonts w:eastAsia="華康細圓體"/>
        </w:rPr>
      </w:pPr>
      <w:r w:rsidRPr="006F2A65">
        <w:rPr>
          <w:rFonts w:eastAsia="華康細圓體" w:hint="eastAsia"/>
        </w:rPr>
        <w:t>與警政單位索取</w:t>
      </w:r>
      <w:r w:rsidRPr="006F2A65">
        <w:rPr>
          <w:rFonts w:eastAsia="華康細圓體" w:hint="eastAsia"/>
        </w:rPr>
        <w:t>1</w:t>
      </w:r>
      <w:r w:rsidRPr="006F2A65">
        <w:rPr>
          <w:rFonts w:eastAsia="華康細圓體"/>
        </w:rPr>
        <w:t>08</w:t>
      </w:r>
      <w:r w:rsidRPr="006F2A65">
        <w:rPr>
          <w:rFonts w:eastAsia="華康細圓體" w:hint="eastAsia"/>
        </w:rPr>
        <w:t>年至</w:t>
      </w:r>
      <w:r w:rsidRPr="006F2A65">
        <w:rPr>
          <w:rFonts w:eastAsia="華康細圓體" w:hint="eastAsia"/>
        </w:rPr>
        <w:t>1</w:t>
      </w:r>
      <w:r w:rsidRPr="006F2A65">
        <w:rPr>
          <w:rFonts w:eastAsia="華康細圓體"/>
        </w:rPr>
        <w:t>10</w:t>
      </w:r>
      <w:r w:rsidRPr="006F2A65">
        <w:rPr>
          <w:rFonts w:eastAsia="華康細圓體" w:hint="eastAsia"/>
        </w:rPr>
        <w:t>年欲分析路口之事故報表，包括：</w:t>
      </w:r>
      <w:proofErr w:type="gramStart"/>
      <w:r w:rsidRPr="006F2A65">
        <w:rPr>
          <w:rFonts w:eastAsia="華康細圓體" w:hint="eastAsia"/>
        </w:rPr>
        <w:t>去個資化</w:t>
      </w:r>
      <w:proofErr w:type="gramEnd"/>
      <w:r w:rsidRPr="006F2A65">
        <w:rPr>
          <w:rFonts w:eastAsia="華康細圓體" w:hint="eastAsia"/>
        </w:rPr>
        <w:t>的道路交通事故調查報告表</w:t>
      </w:r>
      <w:r w:rsidRPr="006F2A65">
        <w:rPr>
          <w:rFonts w:eastAsia="華康細圓體" w:hint="eastAsia"/>
        </w:rPr>
        <w:t>(</w:t>
      </w:r>
      <w:proofErr w:type="gramStart"/>
      <w:r w:rsidRPr="006F2A65">
        <w:rPr>
          <w:rFonts w:eastAsia="華康細圓體" w:hint="eastAsia"/>
        </w:rPr>
        <w:t>一</w:t>
      </w:r>
      <w:proofErr w:type="gramEnd"/>
      <w:r w:rsidRPr="006F2A65">
        <w:rPr>
          <w:rFonts w:eastAsia="華康細圓體" w:hint="eastAsia"/>
        </w:rPr>
        <w:t>)</w:t>
      </w:r>
      <w:r w:rsidRPr="006F2A65">
        <w:rPr>
          <w:rFonts w:eastAsia="華康細圓體" w:hint="eastAsia"/>
        </w:rPr>
        <w:t>、</w:t>
      </w:r>
      <w:r w:rsidRPr="006F2A65">
        <w:rPr>
          <w:rFonts w:eastAsia="華康細圓體"/>
        </w:rPr>
        <w:t>道路交通事故調查報告表</w:t>
      </w:r>
      <w:r w:rsidRPr="006F2A65">
        <w:rPr>
          <w:rFonts w:eastAsia="華康細圓體" w:hint="eastAsia"/>
        </w:rPr>
        <w:t>(</w:t>
      </w:r>
      <w:r w:rsidRPr="006F2A65">
        <w:rPr>
          <w:rFonts w:eastAsia="華康細圓體" w:hint="eastAsia"/>
        </w:rPr>
        <w:t>二</w:t>
      </w:r>
      <w:r w:rsidRPr="006F2A65">
        <w:rPr>
          <w:rFonts w:eastAsia="華康細圓體" w:hint="eastAsia"/>
        </w:rPr>
        <w:t>)</w:t>
      </w:r>
      <w:r w:rsidRPr="006F2A65">
        <w:rPr>
          <w:rFonts w:eastAsia="華康細圓體" w:hint="eastAsia"/>
        </w:rPr>
        <w:t>及「道路交通事故現場圖」之完整記錄，以利後續分析與紀錄。</w:t>
      </w:r>
    </w:p>
    <w:p w:rsidR="00F94F2F" w:rsidRPr="006F2A65" w:rsidRDefault="00F94F2F" w:rsidP="002E1BA8">
      <w:pPr>
        <w:pStyle w:val="10"/>
        <w:spacing w:line="400" w:lineRule="exact"/>
        <w:ind w:left="888" w:hanging="300"/>
      </w:pPr>
      <w:r w:rsidRPr="006F2A65">
        <w:rPr>
          <w:rFonts w:hint="eastAsia"/>
        </w:rPr>
        <w:t>2.</w:t>
      </w:r>
      <w:r w:rsidRPr="006F2A65">
        <w:rPr>
          <w:rFonts w:hint="eastAsia"/>
        </w:rPr>
        <w:t>底圖繪製</w:t>
      </w:r>
    </w:p>
    <w:p w:rsidR="00F94F2F" w:rsidRPr="006F2A65" w:rsidRDefault="00F94F2F" w:rsidP="002E1BA8">
      <w:pPr>
        <w:pStyle w:val="ae"/>
        <w:spacing w:line="360" w:lineRule="exact"/>
        <w:ind w:firstLine="480"/>
        <w:rPr>
          <w:rFonts w:eastAsia="華康細圓體"/>
        </w:rPr>
      </w:pPr>
      <w:r w:rsidRPr="006F2A65">
        <w:rPr>
          <w:rFonts w:eastAsia="華康細圓體" w:hint="eastAsia"/>
        </w:rPr>
        <w:t>根據欲分析之路口或路段進行底圖製作，本團隊將</w:t>
      </w:r>
      <w:bookmarkStart w:id="870" w:name="_Hlk75886511"/>
      <w:r w:rsidRPr="006F2A65">
        <w:rPr>
          <w:rFonts w:eastAsia="華康細圓體" w:hint="eastAsia"/>
        </w:rPr>
        <w:t>利用衛星影像圖或</w:t>
      </w:r>
      <w:proofErr w:type="gramStart"/>
      <w:r w:rsidRPr="006F2A65">
        <w:rPr>
          <w:rFonts w:eastAsia="華康細圓體" w:hint="eastAsia"/>
        </w:rPr>
        <w:t>其他圖資的</w:t>
      </w:r>
      <w:proofErr w:type="gramEnd"/>
      <w:r w:rsidRPr="006F2A65">
        <w:rPr>
          <w:rFonts w:eastAsia="華康細圓體" w:hint="eastAsia"/>
        </w:rPr>
        <w:t>方式，紀錄路口幾何特性，紀錄內容包括：路口輪廓、路型、車道數、車道配置、安全島等相關設施及標線標誌等，必要時須進行現場量測，準確測量其道路相關尺寸，並以</w:t>
      </w:r>
      <w:r w:rsidRPr="006F2A65">
        <w:rPr>
          <w:rFonts w:eastAsia="華康細圓體" w:hint="eastAsia"/>
        </w:rPr>
        <w:t>A</w:t>
      </w:r>
      <w:r w:rsidRPr="006F2A65">
        <w:rPr>
          <w:rFonts w:eastAsia="華康細圓體"/>
        </w:rPr>
        <w:t>utoCAD</w:t>
      </w:r>
      <w:r w:rsidRPr="006F2A65">
        <w:rPr>
          <w:rFonts w:eastAsia="華康細圓體" w:hint="eastAsia"/>
        </w:rPr>
        <w:t>繪製</w:t>
      </w:r>
      <w:bookmarkEnd w:id="870"/>
      <w:r w:rsidRPr="006F2A65">
        <w:rPr>
          <w:rFonts w:eastAsia="華康細圓體" w:hint="eastAsia"/>
        </w:rPr>
        <w:t>。</w:t>
      </w:r>
    </w:p>
    <w:p w:rsidR="00F94F2F" w:rsidRPr="006F2A65" w:rsidRDefault="0082182C" w:rsidP="002E1BA8">
      <w:pPr>
        <w:pStyle w:val="10"/>
        <w:spacing w:line="400" w:lineRule="exact"/>
        <w:ind w:leftChars="0" w:left="590" w:firstLineChars="0" w:firstLine="0"/>
      </w:pPr>
      <w:r w:rsidRPr="006F2A65">
        <w:rPr>
          <w:rFonts w:hint="eastAsia"/>
        </w:rPr>
        <w:t>3</w:t>
      </w:r>
      <w:r w:rsidRPr="006F2A65">
        <w:t>.</w:t>
      </w:r>
      <w:r w:rsidR="00F94F2F" w:rsidRPr="006F2A65">
        <w:rPr>
          <w:rFonts w:hint="eastAsia"/>
        </w:rPr>
        <w:t>繪製碰撞構圖</w:t>
      </w:r>
    </w:p>
    <w:p w:rsidR="000B3227" w:rsidRDefault="000B3227" w:rsidP="000B3227">
      <w:pPr>
        <w:jc w:val="center"/>
      </w:pPr>
      <w:r w:rsidRPr="000B3227">
        <w:rPr>
          <w:noProof/>
          <w:bdr w:val="single" w:sz="4" w:space="0" w:color="auto"/>
        </w:rPr>
        <w:drawing>
          <wp:inline distT="0" distB="0" distL="0" distR="0">
            <wp:extent cx="4752000" cy="30755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8470"/>
                    <a:stretch/>
                  </pic:blipFill>
                  <pic:spPr bwMode="auto">
                    <a:xfrm>
                      <a:off x="0" y="0"/>
                      <a:ext cx="4752000" cy="3075520"/>
                    </a:xfrm>
                    <a:prstGeom prst="rect">
                      <a:avLst/>
                    </a:prstGeom>
                    <a:noFill/>
                    <a:ln>
                      <a:noFill/>
                    </a:ln>
                    <a:extLst>
                      <a:ext uri="{53640926-AAD7-44D8-BBD7-CCE9431645EC}">
                        <a14:shadowObscured xmlns:a14="http://schemas.microsoft.com/office/drawing/2010/main"/>
                      </a:ext>
                    </a:extLst>
                  </pic:spPr>
                </pic:pic>
              </a:graphicData>
            </a:graphic>
          </wp:inline>
        </w:drawing>
      </w:r>
    </w:p>
    <w:p w:rsidR="0082182C" w:rsidRPr="00B855D4" w:rsidRDefault="0082182C" w:rsidP="00B855D4">
      <w:pPr>
        <w:pStyle w:val="ac"/>
        <w:spacing w:before="163" w:after="65"/>
      </w:pPr>
      <w:r w:rsidRPr="00B855D4">
        <w:rPr>
          <w:rFonts w:hint="eastAsia"/>
        </w:rPr>
        <w:t>圖</w:t>
      </w:r>
      <w:r w:rsidRPr="00B855D4">
        <w:t>2.</w:t>
      </w:r>
      <w:r w:rsidRPr="00B855D4">
        <w:rPr>
          <w:rFonts w:hint="eastAsia"/>
        </w:rPr>
        <w:t>6</w:t>
      </w:r>
      <w:r w:rsidRPr="00B855D4">
        <w:t>-4</w:t>
      </w:r>
      <w:r w:rsidR="00A21B03" w:rsidRPr="00B855D4">
        <w:rPr>
          <w:rFonts w:hint="eastAsia"/>
        </w:rPr>
        <w:t xml:space="preserve"> </w:t>
      </w:r>
      <w:r w:rsidRPr="00B855D4">
        <w:rPr>
          <w:rFonts w:hint="eastAsia"/>
        </w:rPr>
        <w:t>碰撞構圖成果範例</w:t>
      </w:r>
    </w:p>
    <w:p w:rsidR="0082182C" w:rsidRPr="006F2A65" w:rsidRDefault="0082182C" w:rsidP="00BB1876">
      <w:pPr>
        <w:pStyle w:val="10"/>
        <w:ind w:leftChars="0" w:left="0" w:firstLineChars="0" w:firstLine="0"/>
      </w:pPr>
    </w:p>
    <w:p w:rsidR="00F94F2F" w:rsidRPr="006F2A65" w:rsidRDefault="00F94F2F" w:rsidP="0082182C">
      <w:pPr>
        <w:pStyle w:val="ae"/>
        <w:ind w:firstLine="480"/>
        <w:rPr>
          <w:rFonts w:eastAsia="華康細圓體"/>
        </w:rPr>
      </w:pPr>
      <w:r w:rsidRPr="006F2A65">
        <w:rPr>
          <w:rFonts w:eastAsia="華康細圓體" w:hint="eastAsia"/>
        </w:rPr>
        <w:t>由各路口之肇事案件細部資料之事故碰撞型態，將碰撞型態分為下列幾大類：行人與車撞、車與車路口</w:t>
      </w:r>
      <w:proofErr w:type="gramStart"/>
      <w:r w:rsidRPr="006F2A65">
        <w:rPr>
          <w:rFonts w:eastAsia="華康細圓體" w:hint="eastAsia"/>
        </w:rPr>
        <w:t>交岔撞</w:t>
      </w:r>
      <w:proofErr w:type="gramEnd"/>
      <w:r w:rsidRPr="006F2A65">
        <w:rPr>
          <w:rFonts w:eastAsia="華康細圓體" w:hint="eastAsia"/>
        </w:rPr>
        <w:t>、車</w:t>
      </w:r>
      <w:proofErr w:type="gramStart"/>
      <w:r w:rsidRPr="006F2A65">
        <w:rPr>
          <w:rFonts w:eastAsia="華康細圓體" w:hint="eastAsia"/>
        </w:rPr>
        <w:t>與車側撞</w:t>
      </w:r>
      <w:proofErr w:type="gramEnd"/>
      <w:r w:rsidRPr="006F2A65">
        <w:rPr>
          <w:rFonts w:eastAsia="華康細圓體" w:hint="eastAsia"/>
        </w:rPr>
        <w:t>(</w:t>
      </w:r>
      <w:r w:rsidRPr="006F2A65">
        <w:rPr>
          <w:rFonts w:eastAsia="華康細圓體" w:hint="eastAsia"/>
        </w:rPr>
        <w:t>含左轉對撞、</w:t>
      </w:r>
      <w:proofErr w:type="gramStart"/>
      <w:r w:rsidRPr="006F2A65">
        <w:rPr>
          <w:rFonts w:eastAsia="華康細圓體" w:hint="eastAsia"/>
        </w:rPr>
        <w:t>對向擦撞</w:t>
      </w:r>
      <w:proofErr w:type="gramEnd"/>
      <w:r w:rsidRPr="006F2A65">
        <w:rPr>
          <w:rFonts w:eastAsia="華康細圓體" w:hint="eastAsia"/>
        </w:rPr>
        <w:t>、右轉</w:t>
      </w:r>
      <w:proofErr w:type="gramStart"/>
      <w:r w:rsidRPr="006F2A65">
        <w:rPr>
          <w:rFonts w:eastAsia="華康細圓體" w:hint="eastAsia"/>
        </w:rPr>
        <w:t>同向側撞</w:t>
      </w:r>
      <w:proofErr w:type="gramEnd"/>
      <w:r w:rsidRPr="006F2A65">
        <w:rPr>
          <w:rFonts w:eastAsia="華康細圓體" w:hint="eastAsia"/>
        </w:rPr>
        <w:t>)</w:t>
      </w:r>
      <w:r w:rsidRPr="006F2A65">
        <w:rPr>
          <w:rFonts w:eastAsia="華康細圓體" w:hint="eastAsia"/>
        </w:rPr>
        <w:t>、車與車追撞</w:t>
      </w:r>
      <w:r w:rsidRPr="006F2A65">
        <w:rPr>
          <w:rFonts w:eastAsia="華康細圓體" w:hint="eastAsia"/>
        </w:rPr>
        <w:t>(</w:t>
      </w:r>
      <w:r w:rsidRPr="006F2A65">
        <w:rPr>
          <w:rFonts w:eastAsia="華康細圓體" w:hint="eastAsia"/>
        </w:rPr>
        <w:t>含</w:t>
      </w:r>
      <w:proofErr w:type="gramStart"/>
      <w:r w:rsidRPr="006F2A65">
        <w:rPr>
          <w:rFonts w:eastAsia="華康細圓體" w:hint="eastAsia"/>
        </w:rPr>
        <w:t>同向擦撞</w:t>
      </w:r>
      <w:proofErr w:type="gramEnd"/>
      <w:r w:rsidRPr="006F2A65">
        <w:rPr>
          <w:rFonts w:eastAsia="華康細圓體" w:hint="eastAsia"/>
        </w:rPr>
        <w:t>)</w:t>
      </w:r>
      <w:r w:rsidRPr="006F2A65">
        <w:rPr>
          <w:rFonts w:eastAsia="華康細圓體" w:hint="eastAsia"/>
        </w:rPr>
        <w:t>、汽機車本身</w:t>
      </w:r>
      <w:proofErr w:type="gramStart"/>
      <w:r w:rsidRPr="006F2A65">
        <w:rPr>
          <w:rFonts w:eastAsia="華康細圓體" w:hint="eastAsia"/>
        </w:rPr>
        <w:t>撞</w:t>
      </w:r>
      <w:proofErr w:type="gramEnd"/>
      <w:r w:rsidRPr="006F2A65">
        <w:rPr>
          <w:rFonts w:eastAsia="華康細圓體" w:hint="eastAsia"/>
        </w:rPr>
        <w:t>固定物等，並依據上述事故碰撞型態分類，分別製作其碰撞構圖，其肇事碰撞構圖基本圖例及事故碰撞型態圖例及繪製成果詳見圖</w:t>
      </w:r>
      <w:r w:rsidRPr="006F2A65">
        <w:rPr>
          <w:rFonts w:eastAsia="華康細圓體" w:hint="eastAsia"/>
        </w:rPr>
        <w:t>2</w:t>
      </w:r>
      <w:r w:rsidRPr="006F2A65">
        <w:rPr>
          <w:rFonts w:eastAsia="華康細圓體"/>
        </w:rPr>
        <w:t>.</w:t>
      </w:r>
      <w:r w:rsidRPr="006F2A65">
        <w:rPr>
          <w:rFonts w:eastAsia="華康細圓體" w:hint="eastAsia"/>
        </w:rPr>
        <w:t>6</w:t>
      </w:r>
      <w:r w:rsidRPr="006F2A65">
        <w:rPr>
          <w:rFonts w:eastAsia="華康細圓體"/>
        </w:rPr>
        <w:t>-4</w:t>
      </w:r>
      <w:r w:rsidRPr="006F2A65">
        <w:rPr>
          <w:rFonts w:eastAsia="華康細圓體" w:hint="eastAsia"/>
        </w:rPr>
        <w:t>~</w:t>
      </w:r>
      <w:r w:rsidRPr="006F2A65">
        <w:rPr>
          <w:rFonts w:eastAsia="華康細圓體" w:hint="eastAsia"/>
        </w:rPr>
        <w:t>圖</w:t>
      </w:r>
      <w:r w:rsidRPr="006F2A65">
        <w:rPr>
          <w:rFonts w:eastAsia="華康細圓體" w:hint="eastAsia"/>
        </w:rPr>
        <w:t>2</w:t>
      </w:r>
      <w:r w:rsidRPr="006F2A65">
        <w:rPr>
          <w:rFonts w:eastAsia="華康細圓體"/>
        </w:rPr>
        <w:t>.</w:t>
      </w:r>
      <w:r w:rsidRPr="006F2A65">
        <w:rPr>
          <w:rFonts w:eastAsia="華康細圓體" w:hint="eastAsia"/>
        </w:rPr>
        <w:t>6</w:t>
      </w:r>
      <w:r w:rsidRPr="006F2A65">
        <w:rPr>
          <w:rFonts w:eastAsia="華康細圓體"/>
        </w:rPr>
        <w:t>-5</w:t>
      </w:r>
      <w:r w:rsidRPr="006F2A65">
        <w:rPr>
          <w:rFonts w:eastAsia="華康細圓體" w:hint="eastAsia"/>
        </w:rPr>
        <w:t>所示。</w:t>
      </w:r>
    </w:p>
    <w:p w:rsidR="00F94F2F" w:rsidRPr="006F2A65" w:rsidRDefault="00F94F2F" w:rsidP="00F94F2F">
      <w:pPr>
        <w:widowControl/>
        <w:adjustRightInd/>
        <w:spacing w:line="240" w:lineRule="auto"/>
        <w:jc w:val="center"/>
        <w:textAlignment w:val="auto"/>
        <w:rPr>
          <w:lang w:bidi="he-IL"/>
        </w:rPr>
      </w:pPr>
      <w:r w:rsidRPr="006F2A65">
        <w:rPr>
          <w:noProof/>
        </w:rPr>
        <w:drawing>
          <wp:inline distT="0" distB="0" distL="0" distR="0" wp14:anchorId="5721FCDC" wp14:editId="4DEE79DC">
            <wp:extent cx="2196935" cy="3206208"/>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498" r="9024" b="3531"/>
                    <a:stretch/>
                  </pic:blipFill>
                  <pic:spPr bwMode="auto">
                    <a:xfrm>
                      <a:off x="0" y="0"/>
                      <a:ext cx="2206360" cy="3219963"/>
                    </a:xfrm>
                    <a:prstGeom prst="rect">
                      <a:avLst/>
                    </a:prstGeom>
                    <a:noFill/>
                    <a:ln>
                      <a:noFill/>
                    </a:ln>
                    <a:extLst>
                      <a:ext uri="{53640926-AAD7-44D8-BBD7-CCE9431645EC}">
                        <a14:shadowObscured xmlns:a14="http://schemas.microsoft.com/office/drawing/2010/main"/>
                      </a:ext>
                    </a:extLst>
                  </pic:spPr>
                </pic:pic>
              </a:graphicData>
            </a:graphic>
          </wp:inline>
        </w:drawing>
      </w:r>
    </w:p>
    <w:p w:rsidR="00F94F2F" w:rsidRPr="006F2A65" w:rsidRDefault="00F94F2F" w:rsidP="00F94F2F">
      <w:pPr>
        <w:pStyle w:val="a9"/>
        <w:spacing w:before="65" w:after="65"/>
        <w:jc w:val="center"/>
      </w:pPr>
      <w:bookmarkStart w:id="871" w:name="_Toc383687332"/>
      <w:bookmarkStart w:id="872" w:name="_Toc75990271"/>
      <w:r w:rsidRPr="006F2A65">
        <w:rPr>
          <w:rFonts w:hint="eastAsia"/>
        </w:rPr>
        <w:t>圖</w:t>
      </w:r>
      <w:r w:rsidRPr="006F2A65">
        <w:t>2.</w:t>
      </w:r>
      <w:r w:rsidRPr="006F2A65">
        <w:rPr>
          <w:rFonts w:hint="eastAsia"/>
        </w:rPr>
        <w:t>6</w:t>
      </w:r>
      <w:r w:rsidRPr="006F2A65">
        <w:t>-5</w:t>
      </w:r>
      <w:r w:rsidR="00A21B03" w:rsidRPr="006F2A65">
        <w:rPr>
          <w:rFonts w:hint="eastAsia"/>
        </w:rPr>
        <w:t xml:space="preserve"> </w:t>
      </w:r>
      <w:r w:rsidRPr="006F2A65">
        <w:rPr>
          <w:rFonts w:hint="eastAsia"/>
        </w:rPr>
        <w:t>事故碰撞型態圖例</w:t>
      </w:r>
      <w:bookmarkEnd w:id="871"/>
      <w:bookmarkEnd w:id="872"/>
    </w:p>
    <w:p w:rsidR="00F94F2F" w:rsidRPr="006F2A65" w:rsidRDefault="00F94F2F" w:rsidP="00F94F2F">
      <w:pPr>
        <w:pStyle w:val="a9"/>
        <w:spacing w:before="65" w:after="65"/>
        <w:rPr>
          <w:lang w:bidi="he-IL"/>
        </w:rPr>
      </w:pPr>
      <w:r w:rsidRPr="006F2A65">
        <w:rPr>
          <w:rFonts w:hint="eastAsia"/>
          <w:lang w:bidi="he-IL"/>
        </w:rPr>
        <w:t>五、</w:t>
      </w:r>
      <w:r w:rsidRPr="006F2A65">
        <w:rPr>
          <w:rFonts w:hint="eastAsia"/>
          <w:lang w:bidi="he-IL"/>
        </w:rPr>
        <w:t xml:space="preserve"> </w:t>
      </w:r>
      <w:r w:rsidRPr="006F2A65">
        <w:rPr>
          <w:rFonts w:hint="eastAsia"/>
        </w:rPr>
        <w:t>紅</w:t>
      </w:r>
      <w:proofErr w:type="gramStart"/>
      <w:r w:rsidRPr="006F2A65">
        <w:rPr>
          <w:rFonts w:hint="eastAsia"/>
        </w:rPr>
        <w:t>黃燈秒數</w:t>
      </w:r>
      <w:proofErr w:type="gramEnd"/>
      <w:r w:rsidRPr="006F2A65">
        <w:rPr>
          <w:rFonts w:hint="eastAsia"/>
        </w:rPr>
        <w:t>檢核</w:t>
      </w:r>
    </w:p>
    <w:p w:rsidR="00F94F2F" w:rsidRPr="006F2A65" w:rsidRDefault="00F94F2F" w:rsidP="00F94F2F">
      <w:pPr>
        <w:pStyle w:val="ae"/>
        <w:ind w:firstLine="480"/>
        <w:rPr>
          <w:lang w:bidi="he-IL"/>
        </w:rPr>
      </w:pPr>
      <w:r w:rsidRPr="006F2A65">
        <w:rPr>
          <w:rFonts w:hint="eastAsia"/>
          <w:lang w:bidi="he-IL"/>
        </w:rPr>
        <w:t>時制計畫內容除週期、時差、綠燈時間外，尚</w:t>
      </w:r>
      <w:proofErr w:type="gramStart"/>
      <w:r w:rsidRPr="006F2A65">
        <w:rPr>
          <w:rFonts w:hint="eastAsia"/>
          <w:lang w:bidi="he-IL"/>
        </w:rPr>
        <w:t>包含全紅與</w:t>
      </w:r>
      <w:proofErr w:type="gramEnd"/>
      <w:r w:rsidRPr="006F2A65">
        <w:rPr>
          <w:rFonts w:hint="eastAsia"/>
          <w:lang w:bidi="he-IL"/>
        </w:rPr>
        <w:t>黃燈時間合併稱為清道時間，全紅與黃燈時間長度對路口安全影響較大，適當的全紅與黃燈時間確保駕駛人可在綠燈結束後安全通過</w:t>
      </w:r>
      <w:proofErr w:type="gramStart"/>
      <w:r w:rsidRPr="006F2A65">
        <w:rPr>
          <w:rFonts w:hint="eastAsia"/>
          <w:lang w:bidi="he-IL"/>
        </w:rPr>
        <w:t>路口或煞停</w:t>
      </w:r>
      <w:proofErr w:type="gramEnd"/>
      <w:r w:rsidRPr="006F2A65">
        <w:rPr>
          <w:rFonts w:hint="eastAsia"/>
          <w:lang w:bidi="he-IL"/>
        </w:rPr>
        <w:t>在停止線前消除猶豫區間，因此本計畫針對時制計畫之全紅與黃燈時間進行檢核，以提昇號</w:t>
      </w:r>
      <w:proofErr w:type="gramStart"/>
      <w:r w:rsidRPr="006F2A65">
        <w:rPr>
          <w:rFonts w:hint="eastAsia"/>
          <w:lang w:bidi="he-IL"/>
        </w:rPr>
        <w:t>誌</w:t>
      </w:r>
      <w:proofErr w:type="gramEnd"/>
      <w:r w:rsidRPr="006F2A65">
        <w:rPr>
          <w:rFonts w:hint="eastAsia"/>
          <w:lang w:bidi="he-IL"/>
        </w:rPr>
        <w:t>路口交通安全。</w:t>
      </w:r>
    </w:p>
    <w:p w:rsidR="00F94F2F" w:rsidRPr="006F2A65" w:rsidRDefault="00F94F2F" w:rsidP="00F94F2F">
      <w:pPr>
        <w:pStyle w:val="ae"/>
        <w:ind w:firstLine="480"/>
        <w:rPr>
          <w:lang w:bidi="he-IL"/>
        </w:rPr>
      </w:pPr>
      <w:r w:rsidRPr="006F2A65">
        <w:rPr>
          <w:rFonts w:hint="eastAsia"/>
          <w:lang w:bidi="he-IL"/>
        </w:rPr>
        <w:t>檢核結果如表</w:t>
      </w:r>
      <w:r w:rsidRPr="006F2A65">
        <w:rPr>
          <w:rFonts w:hint="eastAsia"/>
          <w:lang w:bidi="he-IL"/>
        </w:rPr>
        <w:t>2.6</w:t>
      </w:r>
      <w:r w:rsidRPr="006F2A65">
        <w:rPr>
          <w:lang w:bidi="he-IL"/>
        </w:rPr>
        <w:t>-1</w:t>
      </w:r>
      <w:r w:rsidRPr="006F2A65">
        <w:rPr>
          <w:rFonts w:hint="eastAsia"/>
          <w:lang w:bidi="he-IL"/>
        </w:rPr>
        <w:t>所示，由檢核結果可知各路口黃燈時間皆足夠，唯全紅時間略為不足需進行調整。</w:t>
      </w:r>
    </w:p>
    <w:p w:rsidR="00051182" w:rsidRPr="006F2A65" w:rsidRDefault="00051182" w:rsidP="00F94F2F">
      <w:pPr>
        <w:pStyle w:val="aa"/>
        <w:spacing w:before="326"/>
      </w:pPr>
      <w:bookmarkStart w:id="873" w:name="_Toc89276041"/>
      <w:bookmarkStart w:id="874" w:name="_Toc90409611"/>
      <w:r w:rsidRPr="006F2A65">
        <w:br w:type="page"/>
      </w:r>
    </w:p>
    <w:p w:rsidR="00F94F2F" w:rsidRPr="006F2A65" w:rsidRDefault="00F94F2F" w:rsidP="00F94F2F">
      <w:pPr>
        <w:pStyle w:val="aa"/>
        <w:spacing w:before="326"/>
      </w:pPr>
      <w:bookmarkStart w:id="875" w:name="_Toc91594117"/>
      <w:r w:rsidRPr="006F2A65">
        <w:rPr>
          <w:rFonts w:hint="eastAsia"/>
        </w:rPr>
        <w:lastRenderedPageBreak/>
        <w:t>表</w:t>
      </w:r>
      <w:r w:rsidRPr="006F2A65">
        <w:rPr>
          <w:rFonts w:hint="eastAsia"/>
        </w:rPr>
        <w:t>2.6</w:t>
      </w:r>
      <w:r w:rsidRPr="006F2A65">
        <w:t>-1</w:t>
      </w:r>
      <w:r w:rsidR="00A21B03" w:rsidRPr="006F2A65">
        <w:rPr>
          <w:rFonts w:hint="eastAsia"/>
        </w:rPr>
        <w:t xml:space="preserve"> </w:t>
      </w:r>
      <w:r w:rsidRPr="006F2A65">
        <w:rPr>
          <w:rFonts w:hint="eastAsia"/>
        </w:rPr>
        <w:t>紅</w:t>
      </w:r>
      <w:proofErr w:type="gramStart"/>
      <w:r w:rsidRPr="006F2A65">
        <w:rPr>
          <w:rFonts w:hint="eastAsia"/>
        </w:rPr>
        <w:t>黃燈秒數</w:t>
      </w:r>
      <w:proofErr w:type="gramEnd"/>
      <w:r w:rsidRPr="006F2A65">
        <w:rPr>
          <w:rFonts w:hint="eastAsia"/>
        </w:rPr>
        <w:t>檢核表</w:t>
      </w:r>
      <w:bookmarkEnd w:id="873"/>
      <w:bookmarkEnd w:id="874"/>
      <w:r w:rsidRPr="006F2A65">
        <w:rPr>
          <w:rFonts w:hint="eastAsia"/>
        </w:rPr>
        <w:t>現況</w:t>
      </w:r>
      <w:r w:rsidRPr="006F2A65">
        <w:rPr>
          <w:rFonts w:hint="eastAsia"/>
        </w:rPr>
        <w:t>(</w:t>
      </w:r>
      <w:r w:rsidRPr="006F2A65">
        <w:rPr>
          <w:rFonts w:hint="eastAsia"/>
        </w:rPr>
        <w:t>例</w:t>
      </w:r>
      <w:r w:rsidRPr="006F2A65">
        <w:rPr>
          <w:rFonts w:hint="eastAsia"/>
        </w:rPr>
        <w:t>)</w:t>
      </w:r>
      <w:bookmarkEnd w:id="875"/>
    </w:p>
    <w:tbl>
      <w:tblPr>
        <w:tblStyle w:val="af6"/>
        <w:tblW w:w="5000" w:type="pct"/>
        <w:tblLayout w:type="fixed"/>
        <w:tblLook w:val="04A0" w:firstRow="1" w:lastRow="0" w:firstColumn="1" w:lastColumn="0" w:noHBand="0" w:noVBand="1"/>
      </w:tblPr>
      <w:tblGrid>
        <w:gridCol w:w="765"/>
        <w:gridCol w:w="377"/>
        <w:gridCol w:w="980"/>
        <w:gridCol w:w="860"/>
        <w:gridCol w:w="1039"/>
        <w:gridCol w:w="737"/>
        <w:gridCol w:w="736"/>
        <w:gridCol w:w="734"/>
        <w:gridCol w:w="571"/>
        <w:gridCol w:w="473"/>
        <w:gridCol w:w="653"/>
        <w:gridCol w:w="377"/>
      </w:tblGrid>
      <w:tr w:rsidR="00980FE6" w:rsidRPr="006F2A65" w:rsidTr="00BD5F82">
        <w:trPr>
          <w:trHeight w:val="360"/>
        </w:trPr>
        <w:tc>
          <w:tcPr>
            <w:tcW w:w="461" w:type="pct"/>
            <w:vMerge w:val="restart"/>
            <w:noWrap/>
            <w:vAlign w:val="center"/>
            <w:hideMark/>
          </w:tcPr>
          <w:p w:rsidR="00F94F2F" w:rsidRPr="006F2A65" w:rsidRDefault="00F94F2F" w:rsidP="00BD5F82">
            <w:pPr>
              <w:pStyle w:val="affd"/>
              <w:jc w:val="center"/>
            </w:pPr>
            <w:r w:rsidRPr="006F2A65">
              <w:rPr>
                <w:rFonts w:hint="eastAsia"/>
              </w:rPr>
              <w:t>路口名稱</w:t>
            </w:r>
          </w:p>
        </w:tc>
        <w:tc>
          <w:tcPr>
            <w:tcW w:w="227" w:type="pct"/>
            <w:vMerge w:val="restart"/>
            <w:noWrap/>
            <w:vAlign w:val="center"/>
            <w:hideMark/>
          </w:tcPr>
          <w:p w:rsidR="00F94F2F" w:rsidRPr="006F2A65" w:rsidRDefault="00F94F2F" w:rsidP="00BD5F82">
            <w:pPr>
              <w:pStyle w:val="affd"/>
              <w:jc w:val="center"/>
            </w:pPr>
            <w:r w:rsidRPr="006F2A65">
              <w:rPr>
                <w:rFonts w:hint="eastAsia"/>
              </w:rPr>
              <w:t>時相</w:t>
            </w:r>
          </w:p>
        </w:tc>
        <w:tc>
          <w:tcPr>
            <w:tcW w:w="1733" w:type="pct"/>
            <w:gridSpan w:val="3"/>
            <w:noWrap/>
            <w:vAlign w:val="center"/>
            <w:hideMark/>
          </w:tcPr>
          <w:p w:rsidR="00F94F2F" w:rsidRPr="006F2A65" w:rsidRDefault="00F94F2F" w:rsidP="00BD5F82">
            <w:pPr>
              <w:pStyle w:val="affd"/>
              <w:jc w:val="center"/>
            </w:pPr>
            <w:r w:rsidRPr="006F2A65">
              <w:rPr>
                <w:rFonts w:hint="eastAsia"/>
              </w:rPr>
              <w:t>理論黃燈時間</w:t>
            </w:r>
            <w:r w:rsidRPr="006F2A65">
              <w:rPr>
                <w:rFonts w:hint="eastAsia"/>
              </w:rPr>
              <w:t>(s)</w:t>
            </w:r>
          </w:p>
        </w:tc>
        <w:tc>
          <w:tcPr>
            <w:tcW w:w="887" w:type="pct"/>
            <w:gridSpan w:val="2"/>
            <w:noWrap/>
            <w:vAlign w:val="center"/>
            <w:hideMark/>
          </w:tcPr>
          <w:p w:rsidR="00F94F2F" w:rsidRPr="006F2A65" w:rsidRDefault="00F94F2F" w:rsidP="00BD5F82">
            <w:pPr>
              <w:pStyle w:val="affd"/>
              <w:jc w:val="center"/>
            </w:pPr>
            <w:r w:rsidRPr="006F2A65">
              <w:rPr>
                <w:rFonts w:hint="eastAsia"/>
              </w:rPr>
              <w:t>理論全紅時間</w:t>
            </w:r>
            <w:r w:rsidRPr="006F2A65">
              <w:rPr>
                <w:rFonts w:hint="eastAsia"/>
              </w:rPr>
              <w:t>(s)</w:t>
            </w:r>
          </w:p>
        </w:tc>
        <w:tc>
          <w:tcPr>
            <w:tcW w:w="442" w:type="pct"/>
            <w:vMerge w:val="restart"/>
            <w:noWrap/>
            <w:vAlign w:val="center"/>
            <w:hideMark/>
          </w:tcPr>
          <w:p w:rsidR="00F94F2F" w:rsidRPr="006F2A65" w:rsidRDefault="00F94F2F" w:rsidP="00BD5F82">
            <w:pPr>
              <w:pStyle w:val="affd"/>
              <w:jc w:val="center"/>
            </w:pPr>
            <w:r w:rsidRPr="006F2A65">
              <w:rPr>
                <w:rFonts w:hint="eastAsia"/>
              </w:rPr>
              <w:t>理論清道時間</w:t>
            </w:r>
            <w:r w:rsidRPr="006F2A65">
              <w:rPr>
                <w:rFonts w:hint="eastAsia"/>
              </w:rPr>
              <w:t>(s)</w:t>
            </w:r>
          </w:p>
        </w:tc>
        <w:tc>
          <w:tcPr>
            <w:tcW w:w="1022" w:type="pct"/>
            <w:gridSpan w:val="3"/>
            <w:noWrap/>
            <w:vAlign w:val="center"/>
            <w:hideMark/>
          </w:tcPr>
          <w:p w:rsidR="00F94F2F" w:rsidRPr="006F2A65" w:rsidRDefault="00F94F2F" w:rsidP="00BD5F82">
            <w:pPr>
              <w:pStyle w:val="affd"/>
              <w:jc w:val="center"/>
            </w:pPr>
            <w:r w:rsidRPr="006F2A65">
              <w:rPr>
                <w:rFonts w:hint="eastAsia"/>
              </w:rPr>
              <w:t>現況秒數</w:t>
            </w:r>
            <w:r w:rsidRPr="006F2A65">
              <w:rPr>
                <w:rFonts w:hint="eastAsia"/>
              </w:rPr>
              <w:t>(s)</w:t>
            </w:r>
          </w:p>
        </w:tc>
        <w:tc>
          <w:tcPr>
            <w:tcW w:w="227" w:type="pct"/>
            <w:vMerge w:val="restart"/>
            <w:noWrap/>
            <w:vAlign w:val="center"/>
            <w:hideMark/>
          </w:tcPr>
          <w:p w:rsidR="00F94F2F" w:rsidRPr="006F2A65" w:rsidRDefault="00F94F2F" w:rsidP="00BD5F82">
            <w:pPr>
              <w:pStyle w:val="affd"/>
              <w:jc w:val="center"/>
            </w:pPr>
            <w:r w:rsidRPr="006F2A65">
              <w:rPr>
                <w:rFonts w:hint="eastAsia"/>
              </w:rPr>
              <w:t>檢核</w:t>
            </w:r>
          </w:p>
        </w:tc>
      </w:tr>
      <w:tr w:rsidR="00980FE6" w:rsidRPr="006F2A65" w:rsidTr="00BD5F82">
        <w:trPr>
          <w:trHeight w:val="405"/>
        </w:trPr>
        <w:tc>
          <w:tcPr>
            <w:tcW w:w="461" w:type="pct"/>
            <w:vMerge/>
            <w:vAlign w:val="center"/>
            <w:hideMark/>
          </w:tcPr>
          <w:p w:rsidR="00F94F2F" w:rsidRPr="006F2A65" w:rsidRDefault="00F94F2F" w:rsidP="00BD5F82">
            <w:pPr>
              <w:pStyle w:val="affd"/>
              <w:jc w:val="center"/>
            </w:pPr>
          </w:p>
        </w:tc>
        <w:tc>
          <w:tcPr>
            <w:tcW w:w="227" w:type="pct"/>
            <w:vMerge/>
            <w:vAlign w:val="center"/>
            <w:hideMark/>
          </w:tcPr>
          <w:p w:rsidR="00F94F2F" w:rsidRPr="006F2A65" w:rsidRDefault="00F94F2F" w:rsidP="00BD5F82">
            <w:pPr>
              <w:pStyle w:val="affd"/>
              <w:jc w:val="center"/>
            </w:pPr>
          </w:p>
        </w:tc>
        <w:tc>
          <w:tcPr>
            <w:tcW w:w="590" w:type="pct"/>
            <w:noWrap/>
            <w:vAlign w:val="center"/>
          </w:tcPr>
          <w:p w:rsidR="00F94F2F" w:rsidRPr="006F2A65" w:rsidRDefault="00F94F2F" w:rsidP="00BD5F82">
            <w:pPr>
              <w:pStyle w:val="affd"/>
              <w:jc w:val="center"/>
            </w:pPr>
            <w:r w:rsidRPr="006F2A65">
              <w:rPr>
                <w:rFonts w:hint="eastAsia"/>
              </w:rPr>
              <w:t>限速</w:t>
            </w:r>
            <w:r w:rsidRPr="006F2A65">
              <w:rPr>
                <w:rFonts w:hint="eastAsia"/>
              </w:rPr>
              <w:t>(km/s)</w:t>
            </w:r>
          </w:p>
        </w:tc>
        <w:tc>
          <w:tcPr>
            <w:tcW w:w="518" w:type="pct"/>
            <w:noWrap/>
            <w:vAlign w:val="center"/>
          </w:tcPr>
          <w:p w:rsidR="00F94F2F" w:rsidRPr="006F2A65" w:rsidRDefault="00F94F2F" w:rsidP="00BD5F82">
            <w:pPr>
              <w:pStyle w:val="affd"/>
              <w:jc w:val="center"/>
            </w:pPr>
            <w:r w:rsidRPr="006F2A65">
              <w:rPr>
                <w:rFonts w:hint="eastAsia"/>
              </w:rPr>
              <w:t>法規建議</w:t>
            </w:r>
            <w:proofErr w:type="gramStart"/>
            <w:r w:rsidRPr="006F2A65">
              <w:rPr>
                <w:rFonts w:hint="eastAsia"/>
              </w:rPr>
              <w:t>黃燈秒數</w:t>
            </w:r>
            <w:proofErr w:type="gramEnd"/>
          </w:p>
          <w:p w:rsidR="00F94F2F" w:rsidRPr="006F2A65" w:rsidRDefault="00F94F2F" w:rsidP="00BD5F82">
            <w:pPr>
              <w:pStyle w:val="affd"/>
              <w:jc w:val="center"/>
            </w:pPr>
            <w:r w:rsidRPr="006F2A65">
              <w:rPr>
                <w:rFonts w:hint="eastAsia"/>
              </w:rPr>
              <w:t>(s)</w:t>
            </w:r>
          </w:p>
        </w:tc>
        <w:tc>
          <w:tcPr>
            <w:tcW w:w="626" w:type="pct"/>
            <w:noWrap/>
            <w:vAlign w:val="center"/>
            <w:hideMark/>
          </w:tcPr>
          <w:p w:rsidR="00F94F2F" w:rsidRPr="006F2A65" w:rsidRDefault="00F94F2F" w:rsidP="00BD5F82">
            <w:pPr>
              <w:pStyle w:val="affd"/>
              <w:jc w:val="center"/>
            </w:pPr>
            <w:r w:rsidRPr="006F2A65">
              <w:rPr>
                <w:rFonts w:hint="eastAsia"/>
              </w:rPr>
              <w:t>交通工程建議</w:t>
            </w:r>
            <w:proofErr w:type="gramStart"/>
            <w:r w:rsidRPr="006F2A65">
              <w:rPr>
                <w:rFonts w:hint="eastAsia"/>
              </w:rPr>
              <w:t>黃燈秒數</w:t>
            </w:r>
            <w:proofErr w:type="gramEnd"/>
            <w:r w:rsidRPr="006F2A65">
              <w:rPr>
                <w:rFonts w:hint="eastAsia"/>
              </w:rPr>
              <w:t>(s)</w:t>
            </w:r>
          </w:p>
        </w:tc>
        <w:tc>
          <w:tcPr>
            <w:tcW w:w="444" w:type="pct"/>
            <w:noWrap/>
            <w:vAlign w:val="center"/>
            <w:hideMark/>
          </w:tcPr>
          <w:p w:rsidR="00F94F2F" w:rsidRPr="006F2A65" w:rsidRDefault="00F94F2F" w:rsidP="00BD5F82">
            <w:pPr>
              <w:pStyle w:val="affd"/>
              <w:jc w:val="center"/>
            </w:pPr>
            <w:r w:rsidRPr="006F2A65">
              <w:rPr>
                <w:rFonts w:hint="eastAsia"/>
              </w:rPr>
              <w:t>路口寬度</w:t>
            </w:r>
            <w:r w:rsidRPr="006F2A65">
              <w:rPr>
                <w:rFonts w:hint="eastAsia"/>
              </w:rPr>
              <w:t>(m)</w:t>
            </w:r>
          </w:p>
        </w:tc>
        <w:tc>
          <w:tcPr>
            <w:tcW w:w="443" w:type="pct"/>
            <w:noWrap/>
            <w:vAlign w:val="center"/>
            <w:hideMark/>
          </w:tcPr>
          <w:p w:rsidR="00F94F2F" w:rsidRPr="006F2A65" w:rsidRDefault="00F94F2F" w:rsidP="00BD5F82">
            <w:pPr>
              <w:pStyle w:val="affd"/>
              <w:jc w:val="center"/>
            </w:pPr>
            <w:r w:rsidRPr="006F2A65">
              <w:rPr>
                <w:rFonts w:hint="eastAsia"/>
              </w:rPr>
              <w:t>推估全紅秒數</w:t>
            </w:r>
            <w:r w:rsidRPr="006F2A65">
              <w:rPr>
                <w:rFonts w:hint="eastAsia"/>
              </w:rPr>
              <w:t>(s)</w:t>
            </w:r>
          </w:p>
        </w:tc>
        <w:tc>
          <w:tcPr>
            <w:tcW w:w="442" w:type="pct"/>
            <w:vMerge/>
            <w:vAlign w:val="center"/>
            <w:hideMark/>
          </w:tcPr>
          <w:p w:rsidR="00F94F2F" w:rsidRPr="006F2A65" w:rsidRDefault="00F94F2F" w:rsidP="00BD5F82">
            <w:pPr>
              <w:pStyle w:val="affd"/>
              <w:jc w:val="center"/>
            </w:pPr>
          </w:p>
        </w:tc>
        <w:tc>
          <w:tcPr>
            <w:tcW w:w="344" w:type="pct"/>
            <w:noWrap/>
            <w:vAlign w:val="center"/>
            <w:hideMark/>
          </w:tcPr>
          <w:p w:rsidR="00F94F2F" w:rsidRPr="006F2A65" w:rsidRDefault="00F94F2F" w:rsidP="00BD5F82">
            <w:pPr>
              <w:pStyle w:val="affd"/>
              <w:jc w:val="center"/>
            </w:pPr>
            <w:r w:rsidRPr="006F2A65">
              <w:rPr>
                <w:rFonts w:hint="eastAsia"/>
              </w:rPr>
              <w:t>黃燈</w:t>
            </w:r>
            <w:r w:rsidRPr="006F2A65">
              <w:rPr>
                <w:rFonts w:hint="eastAsia"/>
              </w:rPr>
              <w:t>(s)</w:t>
            </w:r>
          </w:p>
        </w:tc>
        <w:tc>
          <w:tcPr>
            <w:tcW w:w="285" w:type="pct"/>
            <w:noWrap/>
            <w:vAlign w:val="center"/>
            <w:hideMark/>
          </w:tcPr>
          <w:p w:rsidR="00F94F2F" w:rsidRPr="006F2A65" w:rsidRDefault="00F94F2F" w:rsidP="00BD5F82">
            <w:pPr>
              <w:pStyle w:val="affd"/>
              <w:jc w:val="center"/>
            </w:pPr>
            <w:r w:rsidRPr="006F2A65">
              <w:rPr>
                <w:rFonts w:hint="eastAsia"/>
              </w:rPr>
              <w:t>全紅</w:t>
            </w:r>
            <w:r w:rsidRPr="006F2A65">
              <w:rPr>
                <w:rFonts w:hint="eastAsia"/>
              </w:rPr>
              <w:t>(s)</w:t>
            </w:r>
          </w:p>
        </w:tc>
        <w:tc>
          <w:tcPr>
            <w:tcW w:w="393" w:type="pct"/>
            <w:noWrap/>
            <w:vAlign w:val="center"/>
            <w:hideMark/>
          </w:tcPr>
          <w:p w:rsidR="00F94F2F" w:rsidRPr="006F2A65" w:rsidRDefault="00F94F2F" w:rsidP="00BD5F82">
            <w:pPr>
              <w:pStyle w:val="affd"/>
              <w:jc w:val="center"/>
            </w:pPr>
            <w:r w:rsidRPr="006F2A65">
              <w:rPr>
                <w:rFonts w:hint="eastAsia"/>
              </w:rPr>
              <w:t>清道時間</w:t>
            </w:r>
            <w:r w:rsidRPr="006F2A65">
              <w:rPr>
                <w:rFonts w:hint="eastAsia"/>
              </w:rPr>
              <w:t>(s)</w:t>
            </w:r>
          </w:p>
        </w:tc>
        <w:tc>
          <w:tcPr>
            <w:tcW w:w="227" w:type="pct"/>
            <w:vMerge/>
            <w:vAlign w:val="center"/>
            <w:hideMark/>
          </w:tcPr>
          <w:p w:rsidR="00F94F2F" w:rsidRPr="006F2A65" w:rsidRDefault="00F94F2F" w:rsidP="00BD5F82">
            <w:pPr>
              <w:pStyle w:val="affd"/>
              <w:jc w:val="center"/>
            </w:pPr>
          </w:p>
        </w:tc>
      </w:tr>
      <w:tr w:rsidR="00980FE6" w:rsidRPr="006F2A65" w:rsidTr="00BD5F82">
        <w:trPr>
          <w:trHeight w:val="409"/>
        </w:trPr>
        <w:tc>
          <w:tcPr>
            <w:tcW w:w="461" w:type="pct"/>
            <w:vMerge w:val="restart"/>
            <w:noWrap/>
            <w:vAlign w:val="center"/>
            <w:hideMark/>
          </w:tcPr>
          <w:p w:rsidR="00F94F2F" w:rsidRPr="006F2A65" w:rsidRDefault="00194AB0" w:rsidP="00BD5F82">
            <w:pPr>
              <w:pStyle w:val="affd"/>
              <w:jc w:val="center"/>
            </w:pPr>
            <w:r w:rsidRPr="006F2A65">
              <w:rPr>
                <w:rFonts w:hint="eastAsia"/>
              </w:rPr>
              <w:t>範例</w:t>
            </w:r>
          </w:p>
        </w:tc>
        <w:tc>
          <w:tcPr>
            <w:tcW w:w="227" w:type="pct"/>
            <w:noWrap/>
            <w:vAlign w:val="center"/>
            <w:hideMark/>
          </w:tcPr>
          <w:p w:rsidR="00F94F2F" w:rsidRPr="006F2A65" w:rsidRDefault="00F94F2F" w:rsidP="00BD5F82">
            <w:pPr>
              <w:pStyle w:val="affd"/>
              <w:jc w:val="center"/>
            </w:pPr>
            <w:r w:rsidRPr="006F2A65">
              <w:rPr>
                <w:rFonts w:hint="eastAsia"/>
              </w:rPr>
              <w:t>1</w:t>
            </w:r>
          </w:p>
        </w:tc>
        <w:tc>
          <w:tcPr>
            <w:tcW w:w="590" w:type="pct"/>
            <w:noWrap/>
            <w:vAlign w:val="center"/>
          </w:tcPr>
          <w:p w:rsidR="00F94F2F" w:rsidRPr="006F2A65" w:rsidRDefault="00F94F2F" w:rsidP="00BD5F82">
            <w:pPr>
              <w:pStyle w:val="affd"/>
              <w:jc w:val="center"/>
            </w:pPr>
            <w:r w:rsidRPr="006F2A65">
              <w:rPr>
                <w:rFonts w:hint="eastAsia"/>
              </w:rPr>
              <w:t>70</w:t>
            </w:r>
          </w:p>
        </w:tc>
        <w:tc>
          <w:tcPr>
            <w:tcW w:w="518" w:type="pct"/>
            <w:noWrap/>
            <w:vAlign w:val="center"/>
          </w:tcPr>
          <w:p w:rsidR="00F94F2F" w:rsidRPr="006F2A65" w:rsidRDefault="00F94F2F" w:rsidP="00BD5F82">
            <w:pPr>
              <w:pStyle w:val="affd"/>
              <w:jc w:val="center"/>
            </w:pPr>
            <w:r w:rsidRPr="006F2A65">
              <w:rPr>
                <w:rFonts w:hint="eastAsia"/>
              </w:rPr>
              <w:t>5</w:t>
            </w:r>
          </w:p>
        </w:tc>
        <w:tc>
          <w:tcPr>
            <w:tcW w:w="626" w:type="pct"/>
            <w:noWrap/>
            <w:vAlign w:val="center"/>
          </w:tcPr>
          <w:p w:rsidR="00F94F2F" w:rsidRPr="006F2A65" w:rsidRDefault="00F94F2F" w:rsidP="00BD5F82">
            <w:pPr>
              <w:pStyle w:val="affd"/>
              <w:jc w:val="center"/>
            </w:pPr>
            <w:r w:rsidRPr="006F2A65">
              <w:rPr>
                <w:rFonts w:hint="eastAsia"/>
              </w:rPr>
              <w:t>3</w:t>
            </w:r>
          </w:p>
        </w:tc>
        <w:tc>
          <w:tcPr>
            <w:tcW w:w="444" w:type="pct"/>
            <w:noWrap/>
            <w:vAlign w:val="center"/>
            <w:hideMark/>
          </w:tcPr>
          <w:p w:rsidR="00F94F2F" w:rsidRPr="006F2A65" w:rsidRDefault="00F94F2F" w:rsidP="00BD5F82">
            <w:pPr>
              <w:pStyle w:val="affd"/>
              <w:jc w:val="center"/>
            </w:pPr>
            <w:r w:rsidRPr="006F2A65">
              <w:rPr>
                <w:rFonts w:hint="eastAsia"/>
              </w:rPr>
              <w:t>71</w:t>
            </w:r>
          </w:p>
        </w:tc>
        <w:tc>
          <w:tcPr>
            <w:tcW w:w="443" w:type="pct"/>
            <w:noWrap/>
            <w:vAlign w:val="center"/>
            <w:hideMark/>
          </w:tcPr>
          <w:p w:rsidR="00F94F2F" w:rsidRPr="006F2A65" w:rsidRDefault="00F94F2F" w:rsidP="00BD5F82">
            <w:pPr>
              <w:pStyle w:val="affd"/>
              <w:jc w:val="center"/>
            </w:pPr>
            <w:r w:rsidRPr="006F2A65">
              <w:rPr>
                <w:rFonts w:hint="eastAsia"/>
              </w:rPr>
              <w:t>4</w:t>
            </w:r>
          </w:p>
        </w:tc>
        <w:tc>
          <w:tcPr>
            <w:tcW w:w="442" w:type="pct"/>
            <w:noWrap/>
            <w:vAlign w:val="center"/>
            <w:hideMark/>
          </w:tcPr>
          <w:p w:rsidR="00F94F2F" w:rsidRPr="006F2A65" w:rsidRDefault="00F94F2F" w:rsidP="00BD5F82">
            <w:pPr>
              <w:pStyle w:val="affd"/>
              <w:jc w:val="center"/>
            </w:pPr>
            <w:r w:rsidRPr="006F2A65">
              <w:rPr>
                <w:rFonts w:hint="eastAsia"/>
              </w:rPr>
              <w:t>9</w:t>
            </w:r>
          </w:p>
        </w:tc>
        <w:tc>
          <w:tcPr>
            <w:tcW w:w="344" w:type="pct"/>
            <w:noWrap/>
            <w:vAlign w:val="center"/>
            <w:hideMark/>
          </w:tcPr>
          <w:p w:rsidR="00F94F2F" w:rsidRPr="006F2A65" w:rsidRDefault="00F94F2F" w:rsidP="00BD5F82">
            <w:pPr>
              <w:pStyle w:val="affd"/>
              <w:jc w:val="center"/>
            </w:pPr>
            <w:r w:rsidRPr="006F2A65">
              <w:rPr>
                <w:rFonts w:hint="eastAsia"/>
              </w:rPr>
              <w:t>5</w:t>
            </w:r>
          </w:p>
        </w:tc>
        <w:tc>
          <w:tcPr>
            <w:tcW w:w="285" w:type="pct"/>
            <w:noWrap/>
            <w:vAlign w:val="center"/>
            <w:hideMark/>
          </w:tcPr>
          <w:p w:rsidR="00F94F2F" w:rsidRPr="006F2A65" w:rsidRDefault="00F94F2F" w:rsidP="00BD5F82">
            <w:pPr>
              <w:pStyle w:val="affd"/>
              <w:jc w:val="center"/>
            </w:pPr>
            <w:r w:rsidRPr="006F2A65">
              <w:rPr>
                <w:rFonts w:hint="eastAsia"/>
              </w:rPr>
              <w:t>2</w:t>
            </w:r>
          </w:p>
        </w:tc>
        <w:tc>
          <w:tcPr>
            <w:tcW w:w="393" w:type="pct"/>
            <w:noWrap/>
            <w:vAlign w:val="center"/>
            <w:hideMark/>
          </w:tcPr>
          <w:p w:rsidR="00F94F2F" w:rsidRPr="006F2A65" w:rsidRDefault="00F94F2F" w:rsidP="00BD5F82">
            <w:pPr>
              <w:pStyle w:val="affd"/>
              <w:jc w:val="center"/>
            </w:pPr>
            <w:r w:rsidRPr="006F2A65">
              <w:rPr>
                <w:rFonts w:hint="eastAsia"/>
              </w:rPr>
              <w:t>7</w:t>
            </w:r>
          </w:p>
        </w:tc>
        <w:tc>
          <w:tcPr>
            <w:tcW w:w="227" w:type="pct"/>
            <w:noWrap/>
            <w:vAlign w:val="center"/>
            <w:hideMark/>
          </w:tcPr>
          <w:p w:rsidR="00F94F2F" w:rsidRPr="006F2A65" w:rsidRDefault="00F94F2F" w:rsidP="00BD5F82">
            <w:pPr>
              <w:pStyle w:val="affd"/>
              <w:jc w:val="center"/>
            </w:pPr>
            <w:r w:rsidRPr="006F2A65">
              <w:rPr>
                <w:rFonts w:hint="eastAsia"/>
              </w:rPr>
              <w:t>X</w:t>
            </w:r>
          </w:p>
        </w:tc>
      </w:tr>
      <w:tr w:rsidR="00980FE6" w:rsidRPr="006F2A65" w:rsidTr="00BD5F82">
        <w:trPr>
          <w:trHeight w:val="410"/>
        </w:trPr>
        <w:tc>
          <w:tcPr>
            <w:tcW w:w="461" w:type="pct"/>
            <w:vMerge/>
            <w:vAlign w:val="center"/>
            <w:hideMark/>
          </w:tcPr>
          <w:p w:rsidR="00F94F2F" w:rsidRPr="006F2A65" w:rsidRDefault="00F94F2F" w:rsidP="00BD5F82">
            <w:pPr>
              <w:pStyle w:val="affd"/>
              <w:jc w:val="center"/>
            </w:pPr>
          </w:p>
        </w:tc>
        <w:tc>
          <w:tcPr>
            <w:tcW w:w="227" w:type="pct"/>
            <w:noWrap/>
            <w:vAlign w:val="center"/>
            <w:hideMark/>
          </w:tcPr>
          <w:p w:rsidR="00F94F2F" w:rsidRPr="006F2A65" w:rsidRDefault="00F94F2F" w:rsidP="00BD5F82">
            <w:pPr>
              <w:pStyle w:val="affd"/>
              <w:jc w:val="center"/>
            </w:pPr>
            <w:r w:rsidRPr="006F2A65">
              <w:rPr>
                <w:rFonts w:hint="eastAsia"/>
              </w:rPr>
              <w:t>2</w:t>
            </w:r>
          </w:p>
        </w:tc>
        <w:tc>
          <w:tcPr>
            <w:tcW w:w="590" w:type="pct"/>
            <w:noWrap/>
            <w:vAlign w:val="center"/>
          </w:tcPr>
          <w:p w:rsidR="00F94F2F" w:rsidRPr="006F2A65" w:rsidRDefault="00F94F2F" w:rsidP="00BD5F82">
            <w:pPr>
              <w:pStyle w:val="affd"/>
              <w:jc w:val="center"/>
            </w:pPr>
            <w:r w:rsidRPr="006F2A65">
              <w:rPr>
                <w:rFonts w:hint="eastAsia"/>
              </w:rPr>
              <w:t>70</w:t>
            </w:r>
          </w:p>
        </w:tc>
        <w:tc>
          <w:tcPr>
            <w:tcW w:w="518" w:type="pct"/>
            <w:noWrap/>
            <w:vAlign w:val="center"/>
          </w:tcPr>
          <w:p w:rsidR="00F94F2F" w:rsidRPr="006F2A65" w:rsidRDefault="00F94F2F" w:rsidP="00BD5F82">
            <w:pPr>
              <w:pStyle w:val="affd"/>
              <w:jc w:val="center"/>
            </w:pPr>
            <w:r w:rsidRPr="006F2A65">
              <w:rPr>
                <w:rFonts w:hint="eastAsia"/>
              </w:rPr>
              <w:t>5</w:t>
            </w:r>
          </w:p>
        </w:tc>
        <w:tc>
          <w:tcPr>
            <w:tcW w:w="626" w:type="pct"/>
            <w:noWrap/>
            <w:vAlign w:val="center"/>
          </w:tcPr>
          <w:p w:rsidR="00F94F2F" w:rsidRPr="006F2A65" w:rsidRDefault="00F94F2F" w:rsidP="00BD5F82">
            <w:pPr>
              <w:pStyle w:val="affd"/>
              <w:jc w:val="center"/>
            </w:pPr>
            <w:r w:rsidRPr="006F2A65">
              <w:rPr>
                <w:rFonts w:hint="eastAsia"/>
              </w:rPr>
              <w:t>3</w:t>
            </w:r>
          </w:p>
        </w:tc>
        <w:tc>
          <w:tcPr>
            <w:tcW w:w="444" w:type="pct"/>
            <w:noWrap/>
            <w:vAlign w:val="center"/>
            <w:hideMark/>
          </w:tcPr>
          <w:p w:rsidR="00F94F2F" w:rsidRPr="006F2A65" w:rsidRDefault="00F94F2F" w:rsidP="00BD5F82">
            <w:pPr>
              <w:pStyle w:val="affd"/>
              <w:jc w:val="center"/>
            </w:pPr>
            <w:r w:rsidRPr="006F2A65">
              <w:rPr>
                <w:rFonts w:hint="eastAsia"/>
              </w:rPr>
              <w:t>34</w:t>
            </w:r>
          </w:p>
        </w:tc>
        <w:tc>
          <w:tcPr>
            <w:tcW w:w="443" w:type="pct"/>
            <w:noWrap/>
            <w:vAlign w:val="center"/>
            <w:hideMark/>
          </w:tcPr>
          <w:p w:rsidR="00F94F2F" w:rsidRPr="006F2A65" w:rsidRDefault="00F94F2F" w:rsidP="00BD5F82">
            <w:pPr>
              <w:pStyle w:val="affd"/>
              <w:jc w:val="center"/>
            </w:pPr>
            <w:r w:rsidRPr="006F2A65">
              <w:rPr>
                <w:rFonts w:hint="eastAsia"/>
              </w:rPr>
              <w:t>3</w:t>
            </w:r>
          </w:p>
        </w:tc>
        <w:tc>
          <w:tcPr>
            <w:tcW w:w="442" w:type="pct"/>
            <w:noWrap/>
            <w:vAlign w:val="center"/>
            <w:hideMark/>
          </w:tcPr>
          <w:p w:rsidR="00F94F2F" w:rsidRPr="006F2A65" w:rsidRDefault="00F94F2F" w:rsidP="00BD5F82">
            <w:pPr>
              <w:pStyle w:val="affd"/>
              <w:jc w:val="center"/>
            </w:pPr>
            <w:r w:rsidRPr="006F2A65">
              <w:rPr>
                <w:rFonts w:hint="eastAsia"/>
              </w:rPr>
              <w:t>8</w:t>
            </w:r>
          </w:p>
        </w:tc>
        <w:tc>
          <w:tcPr>
            <w:tcW w:w="344" w:type="pct"/>
            <w:noWrap/>
            <w:vAlign w:val="center"/>
            <w:hideMark/>
          </w:tcPr>
          <w:p w:rsidR="00F94F2F" w:rsidRPr="006F2A65" w:rsidRDefault="00F94F2F" w:rsidP="00BD5F82">
            <w:pPr>
              <w:pStyle w:val="affd"/>
              <w:jc w:val="center"/>
            </w:pPr>
            <w:r w:rsidRPr="006F2A65">
              <w:rPr>
                <w:rFonts w:hint="eastAsia"/>
              </w:rPr>
              <w:t>5</w:t>
            </w:r>
          </w:p>
        </w:tc>
        <w:tc>
          <w:tcPr>
            <w:tcW w:w="285" w:type="pct"/>
            <w:noWrap/>
            <w:vAlign w:val="center"/>
            <w:hideMark/>
          </w:tcPr>
          <w:p w:rsidR="00F94F2F" w:rsidRPr="006F2A65" w:rsidRDefault="00F94F2F" w:rsidP="00BD5F82">
            <w:pPr>
              <w:pStyle w:val="affd"/>
              <w:jc w:val="center"/>
            </w:pPr>
            <w:r w:rsidRPr="006F2A65">
              <w:rPr>
                <w:rFonts w:hint="eastAsia"/>
              </w:rPr>
              <w:t>2</w:t>
            </w:r>
          </w:p>
        </w:tc>
        <w:tc>
          <w:tcPr>
            <w:tcW w:w="393" w:type="pct"/>
            <w:noWrap/>
            <w:vAlign w:val="center"/>
            <w:hideMark/>
          </w:tcPr>
          <w:p w:rsidR="00F94F2F" w:rsidRPr="006F2A65" w:rsidRDefault="00F94F2F" w:rsidP="00BD5F82">
            <w:pPr>
              <w:pStyle w:val="affd"/>
              <w:jc w:val="center"/>
            </w:pPr>
            <w:r w:rsidRPr="006F2A65">
              <w:rPr>
                <w:rFonts w:hint="eastAsia"/>
              </w:rPr>
              <w:t>7</w:t>
            </w:r>
          </w:p>
        </w:tc>
        <w:tc>
          <w:tcPr>
            <w:tcW w:w="227" w:type="pct"/>
            <w:noWrap/>
            <w:vAlign w:val="center"/>
            <w:hideMark/>
          </w:tcPr>
          <w:p w:rsidR="00F94F2F" w:rsidRPr="006F2A65" w:rsidRDefault="00F94F2F" w:rsidP="00BD5F82">
            <w:pPr>
              <w:pStyle w:val="affd"/>
              <w:jc w:val="center"/>
            </w:pPr>
            <w:r w:rsidRPr="006F2A65">
              <w:rPr>
                <w:rFonts w:hint="eastAsia"/>
              </w:rPr>
              <w:t>X</w:t>
            </w:r>
          </w:p>
        </w:tc>
      </w:tr>
      <w:tr w:rsidR="00980FE6" w:rsidRPr="006F2A65" w:rsidTr="00BD5F82">
        <w:trPr>
          <w:trHeight w:val="410"/>
        </w:trPr>
        <w:tc>
          <w:tcPr>
            <w:tcW w:w="461" w:type="pct"/>
            <w:vMerge/>
            <w:vAlign w:val="center"/>
            <w:hideMark/>
          </w:tcPr>
          <w:p w:rsidR="00F94F2F" w:rsidRPr="006F2A65" w:rsidRDefault="00F94F2F" w:rsidP="00BD5F82">
            <w:pPr>
              <w:pStyle w:val="affd"/>
              <w:jc w:val="center"/>
            </w:pPr>
          </w:p>
        </w:tc>
        <w:tc>
          <w:tcPr>
            <w:tcW w:w="227" w:type="pct"/>
            <w:noWrap/>
            <w:vAlign w:val="center"/>
            <w:hideMark/>
          </w:tcPr>
          <w:p w:rsidR="00F94F2F" w:rsidRPr="006F2A65" w:rsidRDefault="00F94F2F" w:rsidP="00BD5F82">
            <w:pPr>
              <w:pStyle w:val="affd"/>
              <w:jc w:val="center"/>
            </w:pPr>
            <w:r w:rsidRPr="006F2A65">
              <w:rPr>
                <w:rFonts w:hint="eastAsia"/>
              </w:rPr>
              <w:t>3</w:t>
            </w:r>
          </w:p>
        </w:tc>
        <w:tc>
          <w:tcPr>
            <w:tcW w:w="590" w:type="pct"/>
            <w:noWrap/>
            <w:vAlign w:val="center"/>
          </w:tcPr>
          <w:p w:rsidR="00F94F2F" w:rsidRPr="006F2A65" w:rsidRDefault="00F94F2F" w:rsidP="00BD5F82">
            <w:pPr>
              <w:pStyle w:val="affd"/>
              <w:jc w:val="center"/>
            </w:pPr>
            <w:r w:rsidRPr="006F2A65">
              <w:rPr>
                <w:rFonts w:hint="eastAsia"/>
              </w:rPr>
              <w:t>50</w:t>
            </w:r>
          </w:p>
        </w:tc>
        <w:tc>
          <w:tcPr>
            <w:tcW w:w="518" w:type="pct"/>
            <w:noWrap/>
            <w:vAlign w:val="center"/>
          </w:tcPr>
          <w:p w:rsidR="00F94F2F" w:rsidRPr="006F2A65" w:rsidRDefault="00F94F2F" w:rsidP="00BD5F82">
            <w:pPr>
              <w:pStyle w:val="affd"/>
              <w:jc w:val="center"/>
            </w:pPr>
            <w:r w:rsidRPr="006F2A65">
              <w:rPr>
                <w:rFonts w:hint="eastAsia"/>
              </w:rPr>
              <w:t>3</w:t>
            </w:r>
          </w:p>
        </w:tc>
        <w:tc>
          <w:tcPr>
            <w:tcW w:w="626" w:type="pct"/>
            <w:noWrap/>
            <w:vAlign w:val="center"/>
            <w:hideMark/>
          </w:tcPr>
          <w:p w:rsidR="00F94F2F" w:rsidRPr="006F2A65" w:rsidRDefault="00F94F2F" w:rsidP="00BD5F82">
            <w:pPr>
              <w:pStyle w:val="affd"/>
              <w:jc w:val="center"/>
            </w:pPr>
            <w:r w:rsidRPr="006F2A65">
              <w:rPr>
                <w:rFonts w:hint="eastAsia"/>
              </w:rPr>
              <w:t>3</w:t>
            </w:r>
          </w:p>
        </w:tc>
        <w:tc>
          <w:tcPr>
            <w:tcW w:w="444" w:type="pct"/>
            <w:noWrap/>
            <w:vAlign w:val="center"/>
            <w:hideMark/>
          </w:tcPr>
          <w:p w:rsidR="00F94F2F" w:rsidRPr="006F2A65" w:rsidRDefault="00F94F2F" w:rsidP="00BD5F82">
            <w:pPr>
              <w:pStyle w:val="affd"/>
              <w:jc w:val="center"/>
            </w:pPr>
            <w:r w:rsidRPr="006F2A65">
              <w:rPr>
                <w:rFonts w:hint="eastAsia"/>
              </w:rPr>
              <w:t>45</w:t>
            </w:r>
          </w:p>
        </w:tc>
        <w:tc>
          <w:tcPr>
            <w:tcW w:w="443" w:type="pct"/>
            <w:noWrap/>
            <w:vAlign w:val="center"/>
            <w:hideMark/>
          </w:tcPr>
          <w:p w:rsidR="00F94F2F" w:rsidRPr="006F2A65" w:rsidRDefault="00F94F2F" w:rsidP="00BD5F82">
            <w:pPr>
              <w:pStyle w:val="affd"/>
              <w:jc w:val="center"/>
            </w:pPr>
            <w:r w:rsidRPr="006F2A65">
              <w:rPr>
                <w:rFonts w:hint="eastAsia"/>
              </w:rPr>
              <w:t>4</w:t>
            </w:r>
          </w:p>
        </w:tc>
        <w:tc>
          <w:tcPr>
            <w:tcW w:w="442" w:type="pct"/>
            <w:noWrap/>
            <w:vAlign w:val="center"/>
            <w:hideMark/>
          </w:tcPr>
          <w:p w:rsidR="00F94F2F" w:rsidRPr="006F2A65" w:rsidRDefault="00F94F2F" w:rsidP="00BD5F82">
            <w:pPr>
              <w:pStyle w:val="affd"/>
              <w:jc w:val="center"/>
            </w:pPr>
            <w:r w:rsidRPr="006F2A65">
              <w:rPr>
                <w:rFonts w:hint="eastAsia"/>
              </w:rPr>
              <w:t>7</w:t>
            </w:r>
          </w:p>
        </w:tc>
        <w:tc>
          <w:tcPr>
            <w:tcW w:w="344" w:type="pct"/>
            <w:noWrap/>
            <w:vAlign w:val="center"/>
            <w:hideMark/>
          </w:tcPr>
          <w:p w:rsidR="00F94F2F" w:rsidRPr="006F2A65" w:rsidRDefault="00F94F2F" w:rsidP="00BD5F82">
            <w:pPr>
              <w:pStyle w:val="affd"/>
              <w:jc w:val="center"/>
            </w:pPr>
            <w:r w:rsidRPr="006F2A65">
              <w:rPr>
                <w:rFonts w:hint="eastAsia"/>
              </w:rPr>
              <w:t>5</w:t>
            </w:r>
          </w:p>
        </w:tc>
        <w:tc>
          <w:tcPr>
            <w:tcW w:w="285" w:type="pct"/>
            <w:noWrap/>
            <w:vAlign w:val="center"/>
            <w:hideMark/>
          </w:tcPr>
          <w:p w:rsidR="00F94F2F" w:rsidRPr="006F2A65" w:rsidRDefault="00F94F2F" w:rsidP="00BD5F82">
            <w:pPr>
              <w:pStyle w:val="affd"/>
              <w:jc w:val="center"/>
            </w:pPr>
            <w:r w:rsidRPr="006F2A65">
              <w:rPr>
                <w:rFonts w:hint="eastAsia"/>
              </w:rPr>
              <w:t>2</w:t>
            </w:r>
          </w:p>
        </w:tc>
        <w:tc>
          <w:tcPr>
            <w:tcW w:w="393" w:type="pct"/>
            <w:noWrap/>
            <w:vAlign w:val="center"/>
            <w:hideMark/>
          </w:tcPr>
          <w:p w:rsidR="00F94F2F" w:rsidRPr="006F2A65" w:rsidRDefault="00F94F2F" w:rsidP="00BD5F82">
            <w:pPr>
              <w:pStyle w:val="affd"/>
              <w:jc w:val="center"/>
            </w:pPr>
            <w:r w:rsidRPr="006F2A65">
              <w:rPr>
                <w:rFonts w:hint="eastAsia"/>
              </w:rPr>
              <w:t>7</w:t>
            </w:r>
          </w:p>
        </w:tc>
        <w:tc>
          <w:tcPr>
            <w:tcW w:w="227" w:type="pct"/>
            <w:noWrap/>
            <w:vAlign w:val="center"/>
            <w:hideMark/>
          </w:tcPr>
          <w:p w:rsidR="00F94F2F" w:rsidRPr="006F2A65" w:rsidRDefault="00F94F2F" w:rsidP="00BD5F82">
            <w:pPr>
              <w:pStyle w:val="affd"/>
              <w:jc w:val="center"/>
            </w:pPr>
            <w:r w:rsidRPr="006F2A65">
              <w:rPr>
                <w:rFonts w:hint="eastAsia"/>
              </w:rPr>
              <w:t>X</w:t>
            </w:r>
          </w:p>
        </w:tc>
      </w:tr>
    </w:tbl>
    <w:p w:rsidR="00F94F2F" w:rsidRPr="006F2A65" w:rsidRDefault="00F94F2F" w:rsidP="0060406F">
      <w:pPr>
        <w:pStyle w:val="a4"/>
      </w:pPr>
      <w:r w:rsidRPr="006F2A65">
        <w:rPr>
          <w:rFonts w:hint="eastAsia"/>
        </w:rPr>
        <w:t>資料來源：本計畫彙整分析。</w:t>
      </w:r>
    </w:p>
    <w:p w:rsidR="00F94F2F" w:rsidRPr="006F2A65" w:rsidRDefault="00F94F2F" w:rsidP="00F94F2F">
      <w:pPr>
        <w:pStyle w:val="2"/>
        <w:rPr>
          <w:lang w:bidi="he-IL"/>
        </w:rPr>
      </w:pPr>
      <w:bookmarkStart w:id="876" w:name="_Toc91593877"/>
      <w:r w:rsidRPr="006F2A65">
        <w:rPr>
          <w:lang w:bidi="he-IL"/>
        </w:rPr>
        <w:t>2.</w:t>
      </w:r>
      <w:r w:rsidRPr="006F2A65">
        <w:rPr>
          <w:rFonts w:hint="eastAsia"/>
          <w:lang w:bidi="he-IL"/>
        </w:rPr>
        <w:t>7</w:t>
      </w:r>
      <w:r w:rsidRPr="006F2A65">
        <w:rPr>
          <w:lang w:bidi="he-IL"/>
        </w:rPr>
        <w:t xml:space="preserve"> </w:t>
      </w:r>
      <w:r w:rsidRPr="006F2A65">
        <w:rPr>
          <w:rFonts w:hint="eastAsia"/>
          <w:lang w:bidi="he-IL"/>
        </w:rPr>
        <w:t>改善方案</w:t>
      </w:r>
      <w:proofErr w:type="gramStart"/>
      <w:r w:rsidRPr="006F2A65">
        <w:rPr>
          <w:rFonts w:hint="eastAsia"/>
          <w:lang w:bidi="he-IL"/>
        </w:rPr>
        <w:t>研</w:t>
      </w:r>
      <w:proofErr w:type="gramEnd"/>
      <w:r w:rsidRPr="006F2A65">
        <w:rPr>
          <w:rFonts w:hint="eastAsia"/>
          <w:lang w:bidi="he-IL"/>
        </w:rPr>
        <w:t>擬</w:t>
      </w:r>
      <w:bookmarkEnd w:id="876"/>
    </w:p>
    <w:p w:rsidR="00F94F2F" w:rsidRPr="006F2A65" w:rsidRDefault="00F94F2F" w:rsidP="00F94F2F">
      <w:pPr>
        <w:pStyle w:val="a9"/>
        <w:rPr>
          <w:lang w:bidi="he-IL"/>
        </w:rPr>
      </w:pPr>
      <w:r w:rsidRPr="006F2A65">
        <w:rPr>
          <w:rFonts w:hint="eastAsia"/>
          <w:lang w:bidi="he-IL"/>
        </w:rPr>
        <w:t>一、</w:t>
      </w:r>
      <w:r w:rsidRPr="006F2A65">
        <w:rPr>
          <w:rFonts w:hint="eastAsia"/>
          <w:lang w:bidi="he-IL"/>
        </w:rPr>
        <w:t xml:space="preserve"> </w:t>
      </w:r>
      <w:r w:rsidRPr="006F2A65">
        <w:rPr>
          <w:rFonts w:hint="eastAsia"/>
          <w:lang w:bidi="he-IL"/>
        </w:rPr>
        <w:t>應用「事故型態導向之路口交通工程設計範例之研究」初步</w:t>
      </w:r>
      <w:proofErr w:type="gramStart"/>
      <w:r w:rsidRPr="006F2A65">
        <w:rPr>
          <w:rFonts w:hint="eastAsia"/>
          <w:lang w:bidi="he-IL"/>
        </w:rPr>
        <w:t>研</w:t>
      </w:r>
      <w:proofErr w:type="gramEnd"/>
      <w:r w:rsidRPr="006F2A65">
        <w:rPr>
          <w:rFonts w:hint="eastAsia"/>
          <w:lang w:bidi="he-IL"/>
        </w:rPr>
        <w:t>擬策略</w:t>
      </w:r>
    </w:p>
    <w:p w:rsidR="00F94F2F" w:rsidRPr="006F2A65" w:rsidRDefault="00F94F2F" w:rsidP="00F94F2F">
      <w:pPr>
        <w:pStyle w:val="aff6"/>
        <w:ind w:left="600" w:firstLine="480"/>
      </w:pPr>
      <w:r w:rsidRPr="006F2A65">
        <w:rPr>
          <w:rFonts w:hint="eastAsia"/>
        </w:rPr>
        <w:t>應用運</w:t>
      </w:r>
      <w:proofErr w:type="gramStart"/>
      <w:r w:rsidRPr="006F2A65">
        <w:rPr>
          <w:rFonts w:hint="eastAsia"/>
        </w:rPr>
        <w:t>研</w:t>
      </w:r>
      <w:proofErr w:type="gramEnd"/>
      <w:r w:rsidRPr="006F2A65">
        <w:rPr>
          <w:rFonts w:hint="eastAsia"/>
        </w:rPr>
        <w:t>所出版之「事故型態導向之路口交通工程設計範例之研究」，針對道路相關缺失問題，</w:t>
      </w:r>
      <w:proofErr w:type="gramStart"/>
      <w:r w:rsidRPr="006F2A65">
        <w:rPr>
          <w:rFonts w:hint="eastAsia"/>
        </w:rPr>
        <w:t>研</w:t>
      </w:r>
      <w:proofErr w:type="gramEnd"/>
      <w:r w:rsidRPr="006F2A65">
        <w:rPr>
          <w:rFonts w:hint="eastAsia"/>
        </w:rPr>
        <w:t>選可行之改善措施，其工作步驟如下：</w:t>
      </w:r>
    </w:p>
    <w:p w:rsidR="00F94F2F" w:rsidRPr="006F2A65" w:rsidRDefault="00194AB0" w:rsidP="00194AB0">
      <w:pPr>
        <w:pStyle w:val="10"/>
        <w:ind w:left="888" w:hanging="300"/>
      </w:pPr>
      <w:r w:rsidRPr="006F2A65">
        <w:rPr>
          <w:rFonts w:hint="eastAsia"/>
        </w:rPr>
        <w:t>1.</w:t>
      </w:r>
      <w:r w:rsidR="00F94F2F" w:rsidRPr="006F2A65">
        <w:rPr>
          <w:rFonts w:hint="eastAsia"/>
        </w:rPr>
        <w:t>肇事型態分析</w:t>
      </w:r>
    </w:p>
    <w:p w:rsidR="00F94F2F" w:rsidRPr="006F2A65" w:rsidRDefault="00F94F2F" w:rsidP="00194AB0">
      <w:pPr>
        <w:pStyle w:val="14"/>
        <w:ind w:left="965" w:firstLine="480"/>
      </w:pPr>
      <w:r w:rsidRPr="006F2A65">
        <w:rPr>
          <w:rFonts w:hint="eastAsia"/>
        </w:rPr>
        <w:t>依據路口常見肇事型態空間探討，分類說明路口各位置所常見的肇事型態，以</w:t>
      </w:r>
      <w:proofErr w:type="gramStart"/>
      <w:r w:rsidRPr="006F2A65">
        <w:rPr>
          <w:rFonts w:hint="eastAsia"/>
        </w:rPr>
        <w:t>釐</w:t>
      </w:r>
      <w:proofErr w:type="gramEnd"/>
      <w:r w:rsidRPr="006F2A65">
        <w:rPr>
          <w:rFonts w:hint="eastAsia"/>
        </w:rPr>
        <w:t>清肇事原因，如</w:t>
      </w:r>
      <w:r w:rsidRPr="006F2A65">
        <w:rPr>
          <w:rFonts w:hint="eastAsia"/>
        </w:rPr>
        <w:t xml:space="preserve">: </w:t>
      </w:r>
      <w:r w:rsidRPr="006F2A65">
        <w:rPr>
          <w:rFonts w:hint="eastAsia"/>
        </w:rPr>
        <w:t>路口主要肇事型態，依序為側撞、擦撞、交叉撞及追撞。其中，</w:t>
      </w:r>
      <w:proofErr w:type="gramStart"/>
      <w:r w:rsidRPr="006F2A65">
        <w:rPr>
          <w:rFonts w:hint="eastAsia"/>
        </w:rPr>
        <w:t>側撞又可</w:t>
      </w:r>
      <w:proofErr w:type="gramEnd"/>
      <w:r w:rsidRPr="006F2A65">
        <w:rPr>
          <w:rFonts w:hint="eastAsia"/>
        </w:rPr>
        <w:t>分為右轉側撞、左轉側撞、左轉穿越側撞，如圖</w:t>
      </w:r>
      <w:r w:rsidRPr="006F2A65">
        <w:rPr>
          <w:rFonts w:hint="eastAsia"/>
        </w:rPr>
        <w:t>2.7-1</w:t>
      </w:r>
      <w:r w:rsidRPr="006F2A65">
        <w:rPr>
          <w:rFonts w:hint="eastAsia"/>
        </w:rPr>
        <w:t>所示，後續依據各碰撞類型進行肇因分析。</w:t>
      </w:r>
    </w:p>
    <w:p w:rsidR="00F94F2F" w:rsidRPr="006F2A65" w:rsidRDefault="00F94F2F" w:rsidP="00F94F2F">
      <w:pPr>
        <w:jc w:val="center"/>
        <w:rPr>
          <w:rFonts w:eastAsia="華康細圓體"/>
        </w:rPr>
      </w:pPr>
      <w:r w:rsidRPr="006F2A65">
        <w:rPr>
          <w:rFonts w:hint="eastAsia"/>
          <w:noProof/>
        </w:rPr>
        <w:drawing>
          <wp:inline distT="0" distB="0" distL="0" distR="0" wp14:anchorId="50C5C304" wp14:editId="4DD73EFA">
            <wp:extent cx="3716977" cy="177406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4630" cy="1782492"/>
                    </a:xfrm>
                    <a:prstGeom prst="rect">
                      <a:avLst/>
                    </a:prstGeom>
                    <a:noFill/>
                    <a:ln>
                      <a:noFill/>
                    </a:ln>
                  </pic:spPr>
                </pic:pic>
              </a:graphicData>
            </a:graphic>
          </wp:inline>
        </w:drawing>
      </w:r>
    </w:p>
    <w:p w:rsidR="00F94F2F" w:rsidRPr="006F2A65" w:rsidRDefault="00F94F2F" w:rsidP="00F94F2F">
      <w:pPr>
        <w:pStyle w:val="ac"/>
        <w:spacing w:before="163" w:after="65"/>
      </w:pPr>
      <w:bookmarkStart w:id="877" w:name="_Toc91594131"/>
      <w:r w:rsidRPr="006F2A65">
        <w:rPr>
          <w:rFonts w:hint="eastAsia"/>
        </w:rPr>
        <w:t>圖</w:t>
      </w:r>
      <w:r w:rsidRPr="006F2A65">
        <w:rPr>
          <w:rFonts w:hint="eastAsia"/>
        </w:rPr>
        <w:t>2.7-1</w:t>
      </w:r>
      <w:r w:rsidR="00A21B03" w:rsidRPr="006F2A65">
        <w:rPr>
          <w:rFonts w:hint="eastAsia"/>
        </w:rPr>
        <w:t xml:space="preserve"> </w:t>
      </w:r>
      <w:r w:rsidRPr="006F2A65">
        <w:rPr>
          <w:rFonts w:hint="eastAsia"/>
        </w:rPr>
        <w:t>肇事型態分類圖</w:t>
      </w:r>
      <w:bookmarkEnd w:id="877"/>
    </w:p>
    <w:p w:rsidR="00F94F2F" w:rsidRPr="006F2A65" w:rsidRDefault="00194AB0" w:rsidP="00194AB0">
      <w:pPr>
        <w:pStyle w:val="10"/>
        <w:ind w:left="888" w:hanging="300"/>
      </w:pPr>
      <w:r w:rsidRPr="006F2A65">
        <w:rPr>
          <w:rFonts w:hint="eastAsia"/>
        </w:rPr>
        <w:t>2.</w:t>
      </w:r>
      <w:r w:rsidR="00F94F2F" w:rsidRPr="006F2A65">
        <w:rPr>
          <w:rFonts w:hint="eastAsia"/>
        </w:rPr>
        <w:t>肇事因子分析</w:t>
      </w:r>
    </w:p>
    <w:p w:rsidR="00F94F2F" w:rsidRPr="006F2A65" w:rsidRDefault="00F94F2F" w:rsidP="00194AB0">
      <w:pPr>
        <w:pStyle w:val="14"/>
        <w:ind w:left="965" w:firstLine="480"/>
      </w:pPr>
      <w:r w:rsidRPr="006F2A65">
        <w:rPr>
          <w:rFonts w:hint="eastAsia"/>
        </w:rPr>
        <w:t>判定路口主要肇事型態後，透過相關肇事資料、路口幾何設計及周邊交通特性等等，分析可能之肇事原因，以利後續改善策略的擬定。</w:t>
      </w:r>
    </w:p>
    <w:p w:rsidR="00F94F2F" w:rsidRPr="006F2A65" w:rsidRDefault="00194AB0" w:rsidP="00194AB0">
      <w:pPr>
        <w:pStyle w:val="10"/>
        <w:ind w:left="888" w:hanging="300"/>
      </w:pPr>
      <w:r w:rsidRPr="006F2A65">
        <w:rPr>
          <w:rFonts w:hint="eastAsia"/>
        </w:rPr>
        <w:lastRenderedPageBreak/>
        <w:t>3.</w:t>
      </w:r>
      <w:r w:rsidR="00F94F2F" w:rsidRPr="006F2A65">
        <w:rPr>
          <w:rFonts w:hint="eastAsia"/>
        </w:rPr>
        <w:t>初步改善策略</w:t>
      </w:r>
    </w:p>
    <w:p w:rsidR="00F94F2F" w:rsidRPr="006F2A65" w:rsidRDefault="00F94F2F" w:rsidP="00194AB0">
      <w:pPr>
        <w:pStyle w:val="14"/>
        <w:ind w:left="965" w:firstLine="480"/>
      </w:pPr>
      <w:r w:rsidRPr="006F2A65">
        <w:rPr>
          <w:rFonts w:hint="eastAsia"/>
        </w:rPr>
        <w:t>參照其對應之改善策略及改善範例，並應用肇事構圖與現況照片，並搭配現況號</w:t>
      </w:r>
      <w:proofErr w:type="gramStart"/>
      <w:r w:rsidRPr="006F2A65">
        <w:rPr>
          <w:rFonts w:hint="eastAsia"/>
        </w:rPr>
        <w:t>誌</w:t>
      </w:r>
      <w:proofErr w:type="gramEnd"/>
      <w:r w:rsidRPr="006F2A65">
        <w:rPr>
          <w:rFonts w:hint="eastAsia"/>
        </w:rPr>
        <w:t>時制分析、道路交通特性分析等，初步</w:t>
      </w:r>
      <w:proofErr w:type="gramStart"/>
      <w:r w:rsidRPr="006F2A65">
        <w:rPr>
          <w:rFonts w:hint="eastAsia"/>
        </w:rPr>
        <w:t>研</w:t>
      </w:r>
      <w:proofErr w:type="gramEnd"/>
      <w:r w:rsidRPr="006F2A65">
        <w:rPr>
          <w:rFonts w:hint="eastAsia"/>
        </w:rPr>
        <w:t>擬改善策略。針對路口各類型碰撞，其所對應之道路工程、標誌標線、號</w:t>
      </w:r>
      <w:proofErr w:type="gramStart"/>
      <w:r w:rsidRPr="006F2A65">
        <w:rPr>
          <w:rFonts w:hint="eastAsia"/>
        </w:rPr>
        <w:t>誌</w:t>
      </w:r>
      <w:proofErr w:type="gramEnd"/>
      <w:r w:rsidRPr="006F2A65">
        <w:rPr>
          <w:rFonts w:hint="eastAsia"/>
        </w:rPr>
        <w:t>時制、其它管制方式等改善方案，如表</w:t>
      </w:r>
      <w:r w:rsidRPr="006F2A65">
        <w:rPr>
          <w:rFonts w:hint="eastAsia"/>
        </w:rPr>
        <w:t>2.7-1</w:t>
      </w:r>
      <w:r w:rsidR="00194AB0" w:rsidRPr="006F2A65">
        <w:rPr>
          <w:rFonts w:hint="eastAsia"/>
        </w:rPr>
        <w:t>所示</w:t>
      </w:r>
      <w:r w:rsidRPr="006F2A65">
        <w:rPr>
          <w:rFonts w:hint="eastAsia"/>
        </w:rPr>
        <w:t>。</w:t>
      </w:r>
    </w:p>
    <w:p w:rsidR="00F94F2F" w:rsidRPr="006F2A65" w:rsidRDefault="00F94F2F" w:rsidP="00194AB0">
      <w:pPr>
        <w:pStyle w:val="aa"/>
        <w:spacing w:before="326"/>
        <w:rPr>
          <w:rFonts w:eastAsia="華康細圓體"/>
        </w:rPr>
      </w:pPr>
      <w:bookmarkStart w:id="878" w:name="_Toc91594118"/>
      <w:r w:rsidRPr="006F2A65">
        <w:rPr>
          <w:rFonts w:hint="eastAsia"/>
        </w:rPr>
        <w:t>表</w:t>
      </w:r>
      <w:r w:rsidRPr="006F2A65">
        <w:rPr>
          <w:rFonts w:hint="eastAsia"/>
        </w:rPr>
        <w:t>2.7-1</w:t>
      </w:r>
      <w:r w:rsidR="00A21B03" w:rsidRPr="006F2A65">
        <w:rPr>
          <w:rFonts w:hint="eastAsia"/>
        </w:rPr>
        <w:t xml:space="preserve"> </w:t>
      </w:r>
      <w:r w:rsidR="00194AB0" w:rsidRPr="006F2A65">
        <w:rPr>
          <w:rFonts w:hint="eastAsia"/>
        </w:rPr>
        <w:t>碰撞型態與</w:t>
      </w:r>
      <w:r w:rsidRPr="006F2A65">
        <w:rPr>
          <w:rFonts w:hint="eastAsia"/>
        </w:rPr>
        <w:t>改善策略表</w:t>
      </w:r>
      <w:bookmarkEnd w:id="878"/>
    </w:p>
    <w:tbl>
      <w:tblPr>
        <w:tblStyle w:val="af6"/>
        <w:tblW w:w="5000" w:type="pct"/>
        <w:tblLook w:val="04A0" w:firstRow="1" w:lastRow="0" w:firstColumn="1" w:lastColumn="0" w:noHBand="0" w:noVBand="1"/>
      </w:tblPr>
      <w:tblGrid>
        <w:gridCol w:w="914"/>
        <w:gridCol w:w="2344"/>
        <w:gridCol w:w="5044"/>
      </w:tblGrid>
      <w:tr w:rsidR="00980FE6" w:rsidRPr="006F2A65" w:rsidTr="00BD5F82">
        <w:tc>
          <w:tcPr>
            <w:tcW w:w="550" w:type="pct"/>
            <w:shd w:val="clear" w:color="auto" w:fill="D9D9D9" w:themeFill="background1" w:themeFillShade="D9"/>
            <w:vAlign w:val="center"/>
          </w:tcPr>
          <w:p w:rsidR="00F94F2F" w:rsidRPr="006F2A65" w:rsidRDefault="00F94F2F" w:rsidP="00BD5F82">
            <w:pPr>
              <w:pStyle w:val="a3"/>
              <w:spacing w:before="65" w:after="65"/>
            </w:pPr>
            <w:r w:rsidRPr="006F2A65">
              <w:t>項次</w:t>
            </w:r>
          </w:p>
        </w:tc>
        <w:tc>
          <w:tcPr>
            <w:tcW w:w="1412" w:type="pct"/>
            <w:shd w:val="clear" w:color="auto" w:fill="D9D9D9" w:themeFill="background1" w:themeFillShade="D9"/>
          </w:tcPr>
          <w:p w:rsidR="00F94F2F" w:rsidRPr="006F2A65" w:rsidRDefault="00F94F2F" w:rsidP="00BD5F82">
            <w:pPr>
              <w:pStyle w:val="a3"/>
              <w:spacing w:before="65" w:after="65"/>
            </w:pPr>
            <w:r w:rsidRPr="006F2A65">
              <w:rPr>
                <w:rFonts w:hint="eastAsia"/>
              </w:rPr>
              <w:t>碰撞型態</w:t>
            </w:r>
          </w:p>
        </w:tc>
        <w:tc>
          <w:tcPr>
            <w:tcW w:w="3038" w:type="pct"/>
            <w:shd w:val="clear" w:color="auto" w:fill="D9D9D9" w:themeFill="background1" w:themeFillShade="D9"/>
            <w:vAlign w:val="center"/>
          </w:tcPr>
          <w:p w:rsidR="00F94F2F" w:rsidRPr="006F2A65" w:rsidRDefault="00F94F2F" w:rsidP="00BD5F82">
            <w:pPr>
              <w:pStyle w:val="a3"/>
              <w:spacing w:before="65" w:after="65"/>
            </w:pPr>
            <w:r w:rsidRPr="006F2A65">
              <w:rPr>
                <w:rFonts w:hint="eastAsia"/>
              </w:rPr>
              <w:t>改善策略</w:t>
            </w:r>
          </w:p>
        </w:tc>
      </w:tr>
      <w:tr w:rsidR="00980FE6" w:rsidRPr="006F2A65" w:rsidTr="00BD5F82">
        <w:trPr>
          <w:trHeight w:val="433"/>
        </w:trPr>
        <w:tc>
          <w:tcPr>
            <w:tcW w:w="550" w:type="pct"/>
            <w:vAlign w:val="center"/>
          </w:tcPr>
          <w:p w:rsidR="00F94F2F" w:rsidRPr="006F2A65" w:rsidRDefault="00F94F2F" w:rsidP="00BD5F82">
            <w:pPr>
              <w:pStyle w:val="a3"/>
              <w:spacing w:before="65" w:after="65"/>
            </w:pPr>
            <w:r w:rsidRPr="006F2A65">
              <w:t>1</w:t>
            </w:r>
          </w:p>
        </w:tc>
        <w:tc>
          <w:tcPr>
            <w:tcW w:w="1412" w:type="pct"/>
            <w:vAlign w:val="center"/>
          </w:tcPr>
          <w:p w:rsidR="00F94F2F" w:rsidRPr="006F2A65" w:rsidRDefault="00F94F2F" w:rsidP="00BD5F82">
            <w:pPr>
              <w:pStyle w:val="a3"/>
              <w:spacing w:before="65" w:after="65"/>
            </w:pPr>
            <w:r w:rsidRPr="006F2A65">
              <w:rPr>
                <w:rFonts w:hint="eastAsia"/>
              </w:rPr>
              <w:t>右轉側撞</w:t>
            </w:r>
          </w:p>
        </w:tc>
        <w:tc>
          <w:tcPr>
            <w:tcW w:w="3038" w:type="pct"/>
            <w:vAlign w:val="center"/>
          </w:tcPr>
          <w:p w:rsidR="00F94F2F" w:rsidRPr="006F2A65" w:rsidRDefault="00F94F2F" w:rsidP="00BD5F82">
            <w:pPr>
              <w:pStyle w:val="a3"/>
              <w:spacing w:before="65" w:after="65"/>
              <w:jc w:val="left"/>
            </w:pPr>
            <w:r w:rsidRPr="006F2A65">
              <w:rPr>
                <w:rFonts w:hint="eastAsia"/>
              </w:rPr>
              <w:t>1.</w:t>
            </w:r>
            <w:r w:rsidRPr="006F2A65">
              <w:rPr>
                <w:rFonts w:hint="eastAsia"/>
              </w:rPr>
              <w:t>鄰近路口取消慢車道</w:t>
            </w:r>
          </w:p>
          <w:p w:rsidR="00F94F2F" w:rsidRPr="006F2A65" w:rsidRDefault="00F94F2F" w:rsidP="00BD5F82">
            <w:pPr>
              <w:pStyle w:val="a3"/>
              <w:spacing w:before="65" w:after="65"/>
              <w:jc w:val="left"/>
            </w:pPr>
            <w:r w:rsidRPr="006F2A65">
              <w:rPr>
                <w:rFonts w:hint="eastAsia"/>
              </w:rPr>
              <w:t>2.</w:t>
            </w:r>
            <w:r w:rsidRPr="006F2A65">
              <w:rPr>
                <w:rFonts w:hint="eastAsia"/>
              </w:rPr>
              <w:t>停等區分流</w:t>
            </w:r>
          </w:p>
          <w:p w:rsidR="00F94F2F" w:rsidRPr="006F2A65" w:rsidRDefault="00F94F2F" w:rsidP="00BD5F82">
            <w:pPr>
              <w:pStyle w:val="a3"/>
              <w:spacing w:before="65" w:after="65"/>
              <w:jc w:val="left"/>
            </w:pPr>
            <w:r w:rsidRPr="006F2A65">
              <w:rPr>
                <w:rFonts w:hint="eastAsia"/>
              </w:rPr>
              <w:t>3.</w:t>
            </w:r>
            <w:r w:rsidRPr="006F2A65">
              <w:rPr>
                <w:rFonts w:hint="eastAsia"/>
              </w:rPr>
              <w:t>快慢實體分隔之快車道右轉管制</w:t>
            </w:r>
          </w:p>
        </w:tc>
      </w:tr>
      <w:tr w:rsidR="00980FE6" w:rsidRPr="006F2A65" w:rsidTr="00BD5F82">
        <w:trPr>
          <w:trHeight w:val="309"/>
        </w:trPr>
        <w:tc>
          <w:tcPr>
            <w:tcW w:w="550" w:type="pct"/>
            <w:vAlign w:val="center"/>
          </w:tcPr>
          <w:p w:rsidR="00F94F2F" w:rsidRPr="006F2A65" w:rsidRDefault="00F94F2F" w:rsidP="00BD5F82">
            <w:pPr>
              <w:pStyle w:val="a3"/>
              <w:spacing w:before="65" w:after="65"/>
            </w:pPr>
            <w:r w:rsidRPr="006F2A65">
              <w:rPr>
                <w:rFonts w:hint="eastAsia"/>
              </w:rPr>
              <w:t>2</w:t>
            </w:r>
          </w:p>
        </w:tc>
        <w:tc>
          <w:tcPr>
            <w:tcW w:w="1412" w:type="pct"/>
            <w:vAlign w:val="center"/>
          </w:tcPr>
          <w:p w:rsidR="00F94F2F" w:rsidRPr="006F2A65" w:rsidRDefault="00F94F2F" w:rsidP="00BD5F82">
            <w:pPr>
              <w:pStyle w:val="a3"/>
              <w:spacing w:before="65" w:after="65"/>
            </w:pPr>
            <w:r w:rsidRPr="006F2A65">
              <w:rPr>
                <w:rFonts w:hint="eastAsia"/>
              </w:rPr>
              <w:t>左轉側撞</w:t>
            </w:r>
          </w:p>
        </w:tc>
        <w:tc>
          <w:tcPr>
            <w:tcW w:w="3038" w:type="pct"/>
            <w:vAlign w:val="center"/>
          </w:tcPr>
          <w:p w:rsidR="00F94F2F" w:rsidRPr="006F2A65" w:rsidRDefault="00F94F2F" w:rsidP="00BD5F82">
            <w:pPr>
              <w:pStyle w:val="a3"/>
              <w:spacing w:before="65" w:after="65"/>
              <w:jc w:val="left"/>
            </w:pPr>
            <w:r w:rsidRPr="006F2A65">
              <w:rPr>
                <w:rFonts w:hint="eastAsia"/>
              </w:rPr>
              <w:t>1.</w:t>
            </w:r>
            <w:r w:rsidRPr="006F2A65">
              <w:rPr>
                <w:rFonts w:hint="eastAsia"/>
              </w:rPr>
              <w:t>機車左轉設計</w:t>
            </w:r>
          </w:p>
          <w:p w:rsidR="00F94F2F" w:rsidRPr="006F2A65" w:rsidRDefault="00F94F2F" w:rsidP="00BD5F82">
            <w:pPr>
              <w:pStyle w:val="a3"/>
              <w:spacing w:before="65" w:after="65"/>
              <w:jc w:val="left"/>
            </w:pPr>
            <w:r w:rsidRPr="006F2A65">
              <w:rPr>
                <w:rFonts w:hint="eastAsia"/>
              </w:rPr>
              <w:t>2.</w:t>
            </w:r>
            <w:r w:rsidRPr="006F2A65">
              <w:rPr>
                <w:rFonts w:hint="eastAsia"/>
              </w:rPr>
              <w:t>機車停等區分流</w:t>
            </w:r>
          </w:p>
        </w:tc>
      </w:tr>
      <w:tr w:rsidR="00980FE6" w:rsidRPr="006F2A65" w:rsidTr="00BD5F82">
        <w:trPr>
          <w:trHeight w:val="605"/>
        </w:trPr>
        <w:tc>
          <w:tcPr>
            <w:tcW w:w="550" w:type="pct"/>
            <w:vAlign w:val="center"/>
          </w:tcPr>
          <w:p w:rsidR="00F94F2F" w:rsidRPr="006F2A65" w:rsidRDefault="00F94F2F" w:rsidP="00BD5F82">
            <w:pPr>
              <w:pStyle w:val="a3"/>
              <w:spacing w:before="65" w:after="65"/>
            </w:pPr>
            <w:r w:rsidRPr="006F2A65">
              <w:rPr>
                <w:rFonts w:hint="eastAsia"/>
              </w:rPr>
              <w:t>3</w:t>
            </w:r>
          </w:p>
        </w:tc>
        <w:tc>
          <w:tcPr>
            <w:tcW w:w="1412" w:type="pct"/>
            <w:vAlign w:val="center"/>
          </w:tcPr>
          <w:p w:rsidR="00F94F2F" w:rsidRPr="006F2A65" w:rsidRDefault="00F94F2F" w:rsidP="00BD5F82">
            <w:pPr>
              <w:pStyle w:val="a3"/>
              <w:spacing w:before="65" w:after="65"/>
            </w:pPr>
            <w:r w:rsidRPr="006F2A65">
              <w:rPr>
                <w:rFonts w:hint="eastAsia"/>
              </w:rPr>
              <w:t>左轉穿越側撞</w:t>
            </w:r>
          </w:p>
        </w:tc>
        <w:tc>
          <w:tcPr>
            <w:tcW w:w="3038" w:type="pct"/>
            <w:vAlign w:val="center"/>
          </w:tcPr>
          <w:p w:rsidR="00F94F2F" w:rsidRPr="006F2A65" w:rsidRDefault="00F94F2F" w:rsidP="00BD5F82">
            <w:pPr>
              <w:pStyle w:val="a3"/>
              <w:spacing w:before="65" w:after="65"/>
              <w:jc w:val="left"/>
            </w:pPr>
            <w:r w:rsidRPr="006F2A65">
              <w:rPr>
                <w:rFonts w:hint="eastAsia"/>
              </w:rPr>
              <w:t>1.</w:t>
            </w:r>
            <w:r w:rsidRPr="006F2A65">
              <w:rPr>
                <w:rFonts w:hint="eastAsia"/>
              </w:rPr>
              <w:t>路口行車導引線</w:t>
            </w:r>
            <w:r w:rsidRPr="006F2A65">
              <w:t xml:space="preserve"> </w:t>
            </w:r>
          </w:p>
          <w:p w:rsidR="00F94F2F" w:rsidRPr="006F2A65" w:rsidRDefault="00F94F2F" w:rsidP="00BD5F82">
            <w:pPr>
              <w:pStyle w:val="a3"/>
              <w:spacing w:before="65" w:after="65"/>
              <w:jc w:val="left"/>
            </w:pPr>
            <w:r w:rsidRPr="006F2A65">
              <w:rPr>
                <w:rFonts w:hint="eastAsia"/>
              </w:rPr>
              <w:t>2.</w:t>
            </w:r>
            <w:r w:rsidRPr="006F2A65">
              <w:rPr>
                <w:rFonts w:hint="eastAsia"/>
              </w:rPr>
              <w:t>左轉專用道</w:t>
            </w:r>
          </w:p>
          <w:p w:rsidR="00F94F2F" w:rsidRPr="006F2A65" w:rsidRDefault="00F94F2F" w:rsidP="00BD5F82">
            <w:pPr>
              <w:pStyle w:val="a3"/>
              <w:spacing w:before="65" w:after="65"/>
              <w:jc w:val="left"/>
            </w:pPr>
            <w:r w:rsidRPr="006F2A65">
              <w:rPr>
                <w:rFonts w:hint="eastAsia"/>
              </w:rPr>
              <w:t>3.</w:t>
            </w:r>
            <w:proofErr w:type="gramStart"/>
            <w:r w:rsidRPr="006F2A65">
              <w:rPr>
                <w:rFonts w:hint="eastAsia"/>
              </w:rPr>
              <w:t>左彎待轉</w:t>
            </w:r>
            <w:proofErr w:type="gramEnd"/>
            <w:r w:rsidRPr="006F2A65">
              <w:rPr>
                <w:rFonts w:hint="eastAsia"/>
              </w:rPr>
              <w:t>區線</w:t>
            </w:r>
          </w:p>
        </w:tc>
      </w:tr>
      <w:tr w:rsidR="00980FE6" w:rsidRPr="006F2A65" w:rsidTr="00BD5F82">
        <w:trPr>
          <w:trHeight w:val="1175"/>
        </w:trPr>
        <w:tc>
          <w:tcPr>
            <w:tcW w:w="550" w:type="pct"/>
            <w:vAlign w:val="center"/>
          </w:tcPr>
          <w:p w:rsidR="00F94F2F" w:rsidRPr="006F2A65" w:rsidRDefault="00F94F2F" w:rsidP="00BD5F82">
            <w:pPr>
              <w:pStyle w:val="a3"/>
              <w:spacing w:before="65" w:after="65"/>
            </w:pPr>
            <w:r w:rsidRPr="006F2A65">
              <w:rPr>
                <w:rFonts w:hint="eastAsia"/>
              </w:rPr>
              <w:t>4</w:t>
            </w:r>
          </w:p>
        </w:tc>
        <w:tc>
          <w:tcPr>
            <w:tcW w:w="1412" w:type="pct"/>
            <w:vAlign w:val="center"/>
          </w:tcPr>
          <w:p w:rsidR="00F94F2F" w:rsidRPr="006F2A65" w:rsidRDefault="00F94F2F" w:rsidP="00BD5F82">
            <w:pPr>
              <w:pStyle w:val="a3"/>
              <w:spacing w:before="65" w:after="65"/>
            </w:pPr>
            <w:r w:rsidRPr="006F2A65">
              <w:rPr>
                <w:rFonts w:hint="eastAsia"/>
              </w:rPr>
              <w:t>擦撞</w:t>
            </w:r>
          </w:p>
        </w:tc>
        <w:tc>
          <w:tcPr>
            <w:tcW w:w="3038" w:type="pct"/>
            <w:vAlign w:val="center"/>
          </w:tcPr>
          <w:p w:rsidR="00F94F2F" w:rsidRPr="006F2A65" w:rsidRDefault="00F94F2F" w:rsidP="00BD5F82">
            <w:pPr>
              <w:pStyle w:val="a3"/>
              <w:spacing w:before="65" w:after="65"/>
              <w:jc w:val="left"/>
            </w:pPr>
            <w:r w:rsidRPr="006F2A65">
              <w:rPr>
                <w:rFonts w:hint="eastAsia"/>
              </w:rPr>
              <w:t>1.</w:t>
            </w:r>
            <w:r w:rsidRPr="006F2A65">
              <w:rPr>
                <w:rFonts w:hint="eastAsia"/>
              </w:rPr>
              <w:t>鄰近路口取消慢車道</w:t>
            </w:r>
          </w:p>
          <w:p w:rsidR="00F94F2F" w:rsidRPr="006F2A65" w:rsidRDefault="00F94F2F" w:rsidP="00BD5F82">
            <w:pPr>
              <w:pStyle w:val="a3"/>
              <w:spacing w:before="65" w:after="65"/>
              <w:jc w:val="left"/>
            </w:pPr>
            <w:r w:rsidRPr="006F2A65">
              <w:rPr>
                <w:rFonts w:hint="eastAsia"/>
              </w:rPr>
              <w:t>2.</w:t>
            </w:r>
            <w:r w:rsidRPr="006F2A65">
              <w:rPr>
                <w:rFonts w:hint="eastAsia"/>
              </w:rPr>
              <w:t>停等區分流</w:t>
            </w:r>
          </w:p>
          <w:p w:rsidR="00F94F2F" w:rsidRPr="006F2A65" w:rsidRDefault="00F94F2F" w:rsidP="00BD5F82">
            <w:pPr>
              <w:pStyle w:val="a3"/>
              <w:spacing w:before="65" w:after="65"/>
              <w:jc w:val="left"/>
            </w:pPr>
            <w:r w:rsidRPr="006F2A65">
              <w:rPr>
                <w:rFonts w:hint="eastAsia"/>
              </w:rPr>
              <w:t>3.</w:t>
            </w:r>
            <w:r w:rsidRPr="006F2A65">
              <w:rPr>
                <w:rFonts w:hint="eastAsia"/>
              </w:rPr>
              <w:t>路口上游車道提示</w:t>
            </w:r>
          </w:p>
          <w:p w:rsidR="00F94F2F" w:rsidRPr="006F2A65" w:rsidRDefault="00F94F2F" w:rsidP="00BD5F82">
            <w:pPr>
              <w:pStyle w:val="a3"/>
              <w:spacing w:before="65" w:after="65"/>
              <w:jc w:val="left"/>
            </w:pPr>
            <w:r w:rsidRPr="006F2A65">
              <w:rPr>
                <w:rFonts w:hint="eastAsia"/>
              </w:rPr>
              <w:t>4.</w:t>
            </w:r>
            <w:r w:rsidRPr="006F2A65">
              <w:rPr>
                <w:rFonts w:hint="eastAsia"/>
              </w:rPr>
              <w:t>左轉導引設計及</w:t>
            </w:r>
            <w:proofErr w:type="gramStart"/>
            <w:r w:rsidRPr="006F2A65">
              <w:rPr>
                <w:rFonts w:hint="eastAsia"/>
              </w:rPr>
              <w:t>左彎待轉</w:t>
            </w:r>
            <w:proofErr w:type="gramEnd"/>
            <w:r w:rsidRPr="006F2A65">
              <w:rPr>
                <w:rFonts w:hint="eastAsia"/>
              </w:rPr>
              <w:t>區</w:t>
            </w:r>
          </w:p>
        </w:tc>
      </w:tr>
      <w:tr w:rsidR="00980FE6" w:rsidRPr="006F2A65" w:rsidTr="00BD5F82">
        <w:trPr>
          <w:trHeight w:val="70"/>
        </w:trPr>
        <w:tc>
          <w:tcPr>
            <w:tcW w:w="550" w:type="pct"/>
            <w:vAlign w:val="center"/>
          </w:tcPr>
          <w:p w:rsidR="00F94F2F" w:rsidRPr="006F2A65" w:rsidRDefault="00F94F2F" w:rsidP="00BD5F82">
            <w:pPr>
              <w:pStyle w:val="a3"/>
              <w:spacing w:before="65" w:after="65"/>
            </w:pPr>
            <w:r w:rsidRPr="006F2A65">
              <w:rPr>
                <w:rFonts w:hint="eastAsia"/>
              </w:rPr>
              <w:t>5</w:t>
            </w:r>
          </w:p>
        </w:tc>
        <w:tc>
          <w:tcPr>
            <w:tcW w:w="1412" w:type="pct"/>
            <w:vAlign w:val="center"/>
          </w:tcPr>
          <w:p w:rsidR="00F94F2F" w:rsidRPr="006F2A65" w:rsidRDefault="00F94F2F" w:rsidP="00BD5F82">
            <w:pPr>
              <w:pStyle w:val="a3"/>
              <w:spacing w:before="65" w:after="65"/>
            </w:pPr>
            <w:r w:rsidRPr="006F2A65">
              <w:rPr>
                <w:rFonts w:hint="eastAsia"/>
              </w:rPr>
              <w:t>追撞</w:t>
            </w:r>
          </w:p>
        </w:tc>
        <w:tc>
          <w:tcPr>
            <w:tcW w:w="3038" w:type="pct"/>
            <w:vAlign w:val="center"/>
          </w:tcPr>
          <w:p w:rsidR="00F94F2F" w:rsidRPr="006F2A65" w:rsidRDefault="00F94F2F" w:rsidP="00BD5F82">
            <w:pPr>
              <w:pStyle w:val="a3"/>
              <w:spacing w:before="65" w:after="65"/>
              <w:jc w:val="left"/>
            </w:pPr>
            <w:r w:rsidRPr="006F2A65">
              <w:rPr>
                <w:rFonts w:hint="eastAsia"/>
              </w:rPr>
              <w:t>1.</w:t>
            </w:r>
            <w:r w:rsidRPr="006F2A65">
              <w:rPr>
                <w:rFonts w:hint="eastAsia"/>
              </w:rPr>
              <w:t>停止線前移</w:t>
            </w:r>
          </w:p>
          <w:p w:rsidR="00F94F2F" w:rsidRPr="006F2A65" w:rsidRDefault="00F94F2F" w:rsidP="00BD5F82">
            <w:pPr>
              <w:pStyle w:val="a3"/>
              <w:spacing w:before="65" w:after="65"/>
              <w:jc w:val="left"/>
            </w:pPr>
            <w:r w:rsidRPr="006F2A65">
              <w:rPr>
                <w:rFonts w:hint="eastAsia"/>
              </w:rPr>
              <w:t>2.</w:t>
            </w:r>
            <w:proofErr w:type="gramStart"/>
            <w:r w:rsidRPr="006F2A65">
              <w:rPr>
                <w:rFonts w:hint="eastAsia"/>
              </w:rPr>
              <w:t>號誌燈面增設</w:t>
            </w:r>
            <w:proofErr w:type="gramEnd"/>
            <w:r w:rsidRPr="006F2A65">
              <w:rPr>
                <w:rFonts w:hint="eastAsia"/>
              </w:rPr>
              <w:t>及位置調整</w:t>
            </w:r>
          </w:p>
          <w:p w:rsidR="00F94F2F" w:rsidRPr="006F2A65" w:rsidRDefault="00F94F2F" w:rsidP="00BD5F82">
            <w:pPr>
              <w:pStyle w:val="a3"/>
              <w:spacing w:before="65" w:after="65"/>
              <w:jc w:val="left"/>
            </w:pPr>
            <w:r w:rsidRPr="006F2A65">
              <w:rPr>
                <w:rFonts w:hint="eastAsia"/>
              </w:rPr>
              <w:t>3.</w:t>
            </w:r>
            <w:proofErr w:type="gramStart"/>
            <w:r w:rsidRPr="006F2A65">
              <w:rPr>
                <w:rFonts w:hint="eastAsia"/>
              </w:rPr>
              <w:t>黃燈秒數</w:t>
            </w:r>
            <w:proofErr w:type="gramEnd"/>
            <w:r w:rsidRPr="006F2A65">
              <w:rPr>
                <w:rFonts w:hint="eastAsia"/>
              </w:rPr>
              <w:t>調整</w:t>
            </w:r>
          </w:p>
        </w:tc>
      </w:tr>
      <w:tr w:rsidR="00980FE6" w:rsidRPr="006F2A65" w:rsidTr="00BD5F82">
        <w:trPr>
          <w:trHeight w:val="413"/>
        </w:trPr>
        <w:tc>
          <w:tcPr>
            <w:tcW w:w="550" w:type="pct"/>
            <w:vAlign w:val="center"/>
          </w:tcPr>
          <w:p w:rsidR="00F94F2F" w:rsidRPr="006F2A65" w:rsidRDefault="00F94F2F" w:rsidP="00BD5F82">
            <w:pPr>
              <w:pStyle w:val="a3"/>
              <w:spacing w:before="65" w:after="65"/>
            </w:pPr>
            <w:r w:rsidRPr="006F2A65">
              <w:rPr>
                <w:rFonts w:hint="eastAsia"/>
              </w:rPr>
              <w:t>6</w:t>
            </w:r>
          </w:p>
        </w:tc>
        <w:tc>
          <w:tcPr>
            <w:tcW w:w="1412" w:type="pct"/>
            <w:vAlign w:val="center"/>
          </w:tcPr>
          <w:p w:rsidR="00F94F2F" w:rsidRPr="006F2A65" w:rsidRDefault="00F94F2F" w:rsidP="00BD5F82">
            <w:pPr>
              <w:pStyle w:val="a3"/>
              <w:spacing w:before="65" w:after="65"/>
            </w:pPr>
            <w:r w:rsidRPr="006F2A65">
              <w:rPr>
                <w:rFonts w:hint="eastAsia"/>
              </w:rPr>
              <w:t>交叉撞</w:t>
            </w:r>
          </w:p>
        </w:tc>
        <w:tc>
          <w:tcPr>
            <w:tcW w:w="3038" w:type="pct"/>
            <w:vAlign w:val="center"/>
          </w:tcPr>
          <w:p w:rsidR="00F94F2F" w:rsidRPr="006F2A65" w:rsidRDefault="00F94F2F" w:rsidP="00BD5F82">
            <w:pPr>
              <w:pStyle w:val="a3"/>
              <w:spacing w:before="65" w:after="65"/>
              <w:jc w:val="left"/>
            </w:pPr>
            <w:r w:rsidRPr="006F2A65">
              <w:rPr>
                <w:rFonts w:hint="eastAsia"/>
              </w:rPr>
              <w:t>1.</w:t>
            </w:r>
            <w:r w:rsidRPr="006F2A65">
              <w:rPr>
                <w:rFonts w:hint="eastAsia"/>
              </w:rPr>
              <w:t>增加全紅時間</w:t>
            </w:r>
          </w:p>
          <w:p w:rsidR="00F94F2F" w:rsidRPr="006F2A65" w:rsidRDefault="00F94F2F" w:rsidP="00BD5F82">
            <w:pPr>
              <w:pStyle w:val="a3"/>
              <w:spacing w:before="65" w:after="65"/>
              <w:jc w:val="left"/>
            </w:pPr>
            <w:r w:rsidRPr="006F2A65">
              <w:rPr>
                <w:rFonts w:hint="eastAsia"/>
              </w:rPr>
              <w:t>2.</w:t>
            </w:r>
            <w:r w:rsidRPr="006F2A65">
              <w:rPr>
                <w:rFonts w:hint="eastAsia"/>
              </w:rPr>
              <w:t>提高路口視距</w:t>
            </w:r>
          </w:p>
          <w:p w:rsidR="00F94F2F" w:rsidRPr="006F2A65" w:rsidRDefault="00F94F2F" w:rsidP="00BD5F82">
            <w:pPr>
              <w:pStyle w:val="a3"/>
              <w:spacing w:before="65" w:after="65"/>
              <w:jc w:val="left"/>
            </w:pPr>
            <w:r w:rsidRPr="006F2A65">
              <w:rPr>
                <w:rFonts w:hint="eastAsia"/>
              </w:rPr>
              <w:t>3.</w:t>
            </w:r>
            <w:r w:rsidRPr="006F2A65">
              <w:rPr>
                <w:rFonts w:hint="eastAsia"/>
              </w:rPr>
              <w:t>機車待轉區退縮</w:t>
            </w:r>
          </w:p>
        </w:tc>
      </w:tr>
    </w:tbl>
    <w:p w:rsidR="00F94F2F" w:rsidRPr="006F2A65" w:rsidRDefault="00F94F2F" w:rsidP="00F94F2F">
      <w:pPr>
        <w:snapToGrid w:val="0"/>
        <w:spacing w:line="240" w:lineRule="atLeast"/>
      </w:pPr>
      <w:r w:rsidRPr="006F2A65">
        <w:rPr>
          <w:rFonts w:ascii="Arial" w:eastAsia="微軟正黑體" w:hAnsi="Arial" w:hint="eastAsia"/>
          <w:spacing w:val="-5"/>
          <w:sz w:val="20"/>
          <w:lang w:bidi="he-IL"/>
        </w:rPr>
        <w:t>資料來源：事故型態導向之路口交通工程設計範例參考手冊、本計畫彙整。</w:t>
      </w:r>
    </w:p>
    <w:p w:rsidR="00F94F2F" w:rsidRPr="006F2A65" w:rsidRDefault="00E17156" w:rsidP="00F94F2F">
      <w:pPr>
        <w:pStyle w:val="a9"/>
      </w:pPr>
      <w:r w:rsidRPr="006F2A65">
        <w:rPr>
          <w:rFonts w:hint="eastAsia"/>
        </w:rPr>
        <w:t>二、</w:t>
      </w:r>
      <w:r w:rsidR="00F94F2F" w:rsidRPr="006F2A65">
        <w:rPr>
          <w:rFonts w:hint="eastAsia"/>
        </w:rPr>
        <w:t>常見</w:t>
      </w:r>
      <w:r w:rsidRPr="006F2A65">
        <w:rPr>
          <w:rFonts w:hint="eastAsia"/>
        </w:rPr>
        <w:t>課題與</w:t>
      </w:r>
      <w:r w:rsidR="00F94F2F" w:rsidRPr="006F2A65">
        <w:rPr>
          <w:rFonts w:hint="eastAsia"/>
        </w:rPr>
        <w:t>交通工程改善策略</w:t>
      </w:r>
    </w:p>
    <w:p w:rsidR="00F94F2F" w:rsidRPr="006F2A65" w:rsidRDefault="00F94F2F" w:rsidP="00F94F2F">
      <w:pPr>
        <w:pStyle w:val="ae"/>
        <w:ind w:firstLine="480"/>
      </w:pPr>
      <w:r w:rsidRPr="006F2A65">
        <w:rPr>
          <w:rFonts w:hint="eastAsia"/>
        </w:rPr>
        <w:t>針對台灣車流特性常見課題，如汽機車混和車流、左轉直行追撞、多叉路口等課題，彙整改善策略如下</w:t>
      </w:r>
      <w:r w:rsidRPr="006F2A65">
        <w:rPr>
          <w:rFonts w:ascii="微軟正黑體" w:hAnsi="微軟正黑體" w:hint="eastAsia"/>
        </w:rPr>
        <w:t>：</w:t>
      </w:r>
    </w:p>
    <w:p w:rsidR="00F94F2F" w:rsidRPr="006F2A65" w:rsidRDefault="00F94F2F" w:rsidP="00F94F2F">
      <w:pPr>
        <w:pStyle w:val="aff4"/>
        <w:ind w:firstLine="521"/>
      </w:pPr>
      <w:r w:rsidRPr="006F2A65">
        <w:rPr>
          <w:rFonts w:hint="eastAsia"/>
        </w:rPr>
        <w:t>(</w:t>
      </w:r>
      <w:proofErr w:type="gramStart"/>
      <w:r w:rsidRPr="006F2A65">
        <w:rPr>
          <w:rFonts w:hint="eastAsia"/>
        </w:rPr>
        <w:t>一</w:t>
      </w:r>
      <w:proofErr w:type="gramEnd"/>
      <w:r w:rsidRPr="006F2A65">
        <w:rPr>
          <w:rFonts w:hint="eastAsia"/>
        </w:rPr>
        <w:t>)汽機車高度混流路口(段)衝突點之檢討與改善</w:t>
      </w:r>
    </w:p>
    <w:p w:rsidR="00F94F2F" w:rsidRPr="006F2A65" w:rsidRDefault="00F94F2F" w:rsidP="00F94F2F">
      <w:pPr>
        <w:pStyle w:val="ae"/>
        <w:ind w:firstLine="480"/>
        <w:rPr>
          <w:rFonts w:eastAsia="華康細圓體"/>
        </w:rPr>
      </w:pPr>
      <w:r w:rsidRPr="006F2A65">
        <w:rPr>
          <w:rFonts w:eastAsia="華康細圓體" w:hint="eastAsia"/>
        </w:rPr>
        <w:t>於汽機車高度混流之路口，最常發生之肇事狀況為右轉側撞，多半為汽機車於路口處右轉，於執行之機車發生衝突，針對右轉側撞可能涉及之因素提出改善策略，分別為</w:t>
      </w:r>
      <w:r w:rsidRPr="006F2A65">
        <w:rPr>
          <w:rFonts w:eastAsia="華康細圓體" w:hint="eastAsia"/>
        </w:rPr>
        <w:t>(1)</w:t>
      </w:r>
      <w:r w:rsidRPr="006F2A65">
        <w:rPr>
          <w:rFonts w:eastAsia="華康細圓體" w:hint="eastAsia"/>
        </w:rPr>
        <w:t>鄰近路口取消慢車道</w:t>
      </w:r>
      <w:r w:rsidRPr="006F2A65">
        <w:rPr>
          <w:rFonts w:eastAsia="華康細圓體" w:hint="eastAsia"/>
        </w:rPr>
        <w:t xml:space="preserve"> (2)</w:t>
      </w:r>
      <w:r w:rsidRPr="006F2A65">
        <w:rPr>
          <w:rFonts w:eastAsia="華康細圓體" w:hint="eastAsia"/>
        </w:rPr>
        <w:t>停等區分流分別說明如下。</w:t>
      </w:r>
    </w:p>
    <w:p w:rsidR="00F94F2F" w:rsidRPr="006F2A65" w:rsidRDefault="00F94F2F" w:rsidP="00F94F2F">
      <w:pPr>
        <w:pStyle w:val="12"/>
      </w:pPr>
      <w:r w:rsidRPr="006F2A65">
        <w:rPr>
          <w:rFonts w:hint="eastAsia"/>
        </w:rPr>
        <w:lastRenderedPageBreak/>
        <w:t>(1)</w:t>
      </w:r>
      <w:r w:rsidRPr="006F2A65">
        <w:rPr>
          <w:rFonts w:hint="eastAsia"/>
        </w:rPr>
        <w:t>鄰近路口取消慢車道</w:t>
      </w:r>
    </w:p>
    <w:p w:rsidR="00F94F2F" w:rsidRPr="006F2A65" w:rsidRDefault="00F94F2F" w:rsidP="00F94F2F">
      <w:pPr>
        <w:pStyle w:val="13"/>
        <w:ind w:firstLine="480"/>
      </w:pPr>
      <w:r w:rsidRPr="006F2A65">
        <w:rPr>
          <w:rFonts w:hint="eastAsia"/>
        </w:rPr>
        <w:t>慢車道取消後可能漸變為右轉專用道、</w:t>
      </w:r>
      <w:proofErr w:type="gramStart"/>
      <w:r w:rsidRPr="006F2A65">
        <w:rPr>
          <w:rFonts w:hint="eastAsia"/>
        </w:rPr>
        <w:t>直右混合</w:t>
      </w:r>
      <w:proofErr w:type="gramEnd"/>
      <w:r w:rsidRPr="006F2A65">
        <w:rPr>
          <w:rFonts w:hint="eastAsia"/>
        </w:rPr>
        <w:t>車道</w:t>
      </w:r>
      <w:r w:rsidRPr="006F2A65">
        <w:rPr>
          <w:rFonts w:hint="eastAsia"/>
        </w:rPr>
        <w:t>(</w:t>
      </w:r>
      <w:r w:rsidRPr="006F2A65">
        <w:rPr>
          <w:rFonts w:hint="eastAsia"/>
        </w:rPr>
        <w:t>合併式指向線</w:t>
      </w:r>
      <w:r w:rsidRPr="006F2A65">
        <w:rPr>
          <w:rFonts w:hint="eastAsia"/>
        </w:rPr>
        <w:t>)</w:t>
      </w:r>
      <w:proofErr w:type="gramStart"/>
      <w:r w:rsidRPr="006F2A65">
        <w:rPr>
          <w:rFonts w:hint="eastAsia"/>
        </w:rPr>
        <w:t>及直右混合</w:t>
      </w:r>
      <w:proofErr w:type="gramEnd"/>
      <w:r w:rsidRPr="006F2A65">
        <w:rPr>
          <w:rFonts w:hint="eastAsia"/>
        </w:rPr>
        <w:t>車道</w:t>
      </w:r>
      <w:r w:rsidRPr="006F2A65">
        <w:rPr>
          <w:rFonts w:hint="eastAsia"/>
        </w:rPr>
        <w:t>(</w:t>
      </w:r>
      <w:r w:rsidRPr="006F2A65">
        <w:rPr>
          <w:rFonts w:hint="eastAsia"/>
        </w:rPr>
        <w:t>分流式指向線</w:t>
      </w:r>
      <w:r w:rsidRPr="006F2A65">
        <w:rPr>
          <w:rFonts w:hint="eastAsia"/>
        </w:rPr>
        <w:t>)</w:t>
      </w:r>
      <w:r w:rsidRPr="006F2A65">
        <w:rPr>
          <w:rFonts w:hint="eastAsia"/>
        </w:rPr>
        <w:t>，設置範例如圖</w:t>
      </w:r>
      <w:r w:rsidRPr="006F2A65">
        <w:t>2.</w:t>
      </w:r>
      <w:r w:rsidRPr="006F2A65">
        <w:rPr>
          <w:rFonts w:hint="eastAsia"/>
        </w:rPr>
        <w:t>7</w:t>
      </w:r>
      <w:r w:rsidRPr="006F2A65">
        <w:t>-2</w:t>
      </w:r>
      <w:r w:rsidRPr="006F2A65">
        <w:rPr>
          <w:rFonts w:hint="eastAsia"/>
        </w:rPr>
        <w:t>所示。</w:t>
      </w:r>
    </w:p>
    <w:tbl>
      <w:tblPr>
        <w:tblStyle w:val="af6"/>
        <w:tblW w:w="8689" w:type="dxa"/>
        <w:jc w:val="center"/>
        <w:tblLook w:val="04A0" w:firstRow="1" w:lastRow="0" w:firstColumn="1" w:lastColumn="0" w:noHBand="0" w:noVBand="1"/>
      </w:tblPr>
      <w:tblGrid>
        <w:gridCol w:w="3050"/>
        <w:gridCol w:w="3050"/>
        <w:gridCol w:w="3050"/>
      </w:tblGrid>
      <w:tr w:rsidR="00980FE6" w:rsidRPr="006F2A65" w:rsidTr="00BD5F82">
        <w:trPr>
          <w:trHeight w:val="3702"/>
          <w:jc w:val="center"/>
        </w:trPr>
        <w:tc>
          <w:tcPr>
            <w:tcW w:w="2897" w:type="dxa"/>
          </w:tcPr>
          <w:p w:rsidR="00F94F2F" w:rsidRPr="006F2A65" w:rsidRDefault="00F94F2F" w:rsidP="00BD5F82">
            <w:pPr>
              <w:pStyle w:val="aff9"/>
              <w:spacing w:before="65" w:after="65"/>
              <w:ind w:firstLine="0"/>
              <w:rPr>
                <w:color w:val="auto"/>
              </w:rPr>
            </w:pPr>
            <w:r w:rsidRPr="006F2A65">
              <w:rPr>
                <w:noProof/>
                <w:color w:val="auto"/>
              </w:rPr>
              <w:drawing>
                <wp:inline distT="0" distB="0" distL="0" distR="0" wp14:anchorId="5597E472" wp14:editId="3F23CB45">
                  <wp:extent cx="1800000" cy="2168494"/>
                  <wp:effectExtent l="0" t="0" r="0" b="381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2168494"/>
                          </a:xfrm>
                          <a:prstGeom prst="rect">
                            <a:avLst/>
                          </a:prstGeom>
                        </pic:spPr>
                      </pic:pic>
                    </a:graphicData>
                  </a:graphic>
                </wp:inline>
              </w:drawing>
            </w:r>
          </w:p>
        </w:tc>
        <w:tc>
          <w:tcPr>
            <w:tcW w:w="2896" w:type="dxa"/>
          </w:tcPr>
          <w:p w:rsidR="00F94F2F" w:rsidRPr="006F2A65" w:rsidRDefault="00F94F2F" w:rsidP="00BD5F82">
            <w:pPr>
              <w:pStyle w:val="aff9"/>
              <w:spacing w:before="65" w:after="65"/>
              <w:ind w:firstLine="0"/>
              <w:jc w:val="center"/>
              <w:rPr>
                <w:color w:val="auto"/>
              </w:rPr>
            </w:pPr>
            <w:r w:rsidRPr="006F2A65">
              <w:rPr>
                <w:noProof/>
                <w:color w:val="auto"/>
              </w:rPr>
              <w:drawing>
                <wp:inline distT="0" distB="0" distL="0" distR="0" wp14:anchorId="5B39F872" wp14:editId="59FD1A35">
                  <wp:extent cx="1800000" cy="2267313"/>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2267313"/>
                          </a:xfrm>
                          <a:prstGeom prst="rect">
                            <a:avLst/>
                          </a:prstGeom>
                        </pic:spPr>
                      </pic:pic>
                    </a:graphicData>
                  </a:graphic>
                </wp:inline>
              </w:drawing>
            </w:r>
          </w:p>
        </w:tc>
        <w:tc>
          <w:tcPr>
            <w:tcW w:w="2896" w:type="dxa"/>
          </w:tcPr>
          <w:p w:rsidR="00F94F2F" w:rsidRPr="006F2A65" w:rsidRDefault="00F94F2F" w:rsidP="00BD5F82">
            <w:pPr>
              <w:pStyle w:val="aff9"/>
              <w:spacing w:before="65" w:after="65"/>
              <w:ind w:firstLine="0"/>
              <w:jc w:val="center"/>
              <w:rPr>
                <w:color w:val="auto"/>
              </w:rPr>
            </w:pPr>
            <w:r w:rsidRPr="006F2A65">
              <w:rPr>
                <w:noProof/>
                <w:color w:val="auto"/>
              </w:rPr>
              <w:drawing>
                <wp:inline distT="0" distB="0" distL="0" distR="0" wp14:anchorId="5DE35990" wp14:editId="75EFE23E">
                  <wp:extent cx="1800000" cy="2186946"/>
                  <wp:effectExtent l="0" t="0" r="0" b="381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0000" cy="2186946"/>
                          </a:xfrm>
                          <a:prstGeom prst="rect">
                            <a:avLst/>
                          </a:prstGeom>
                        </pic:spPr>
                      </pic:pic>
                    </a:graphicData>
                  </a:graphic>
                </wp:inline>
              </w:drawing>
            </w:r>
          </w:p>
        </w:tc>
      </w:tr>
      <w:tr w:rsidR="00980FE6" w:rsidRPr="006F2A65" w:rsidTr="00BD5F82">
        <w:trPr>
          <w:trHeight w:val="887"/>
          <w:jc w:val="center"/>
        </w:trPr>
        <w:tc>
          <w:tcPr>
            <w:tcW w:w="2897" w:type="dxa"/>
            <w:vAlign w:val="center"/>
          </w:tcPr>
          <w:p w:rsidR="00F94F2F" w:rsidRPr="006F2A65" w:rsidRDefault="00F94F2F" w:rsidP="00BD5F82">
            <w:pPr>
              <w:pStyle w:val="aff9"/>
              <w:spacing w:before="65" w:after="65" w:line="240" w:lineRule="atLeast"/>
              <w:ind w:firstLine="0"/>
              <w:jc w:val="center"/>
              <w:rPr>
                <w:color w:val="auto"/>
              </w:rPr>
            </w:pPr>
            <w:r w:rsidRPr="006F2A65">
              <w:rPr>
                <w:rFonts w:hint="eastAsia"/>
                <w:color w:val="auto"/>
              </w:rPr>
              <w:t>右轉專用道</w:t>
            </w:r>
          </w:p>
        </w:tc>
        <w:tc>
          <w:tcPr>
            <w:tcW w:w="2896" w:type="dxa"/>
            <w:vAlign w:val="center"/>
          </w:tcPr>
          <w:p w:rsidR="00F94F2F" w:rsidRPr="006F2A65" w:rsidRDefault="00F94F2F" w:rsidP="00BD5F82">
            <w:pPr>
              <w:pStyle w:val="aff9"/>
              <w:spacing w:before="65" w:after="65" w:line="240" w:lineRule="atLeast"/>
              <w:ind w:firstLine="0"/>
              <w:jc w:val="center"/>
              <w:rPr>
                <w:color w:val="auto"/>
              </w:rPr>
            </w:pPr>
            <w:proofErr w:type="gramStart"/>
            <w:r w:rsidRPr="006F2A65">
              <w:rPr>
                <w:rFonts w:hint="eastAsia"/>
                <w:color w:val="auto"/>
              </w:rPr>
              <w:t>直右混合</w:t>
            </w:r>
            <w:proofErr w:type="gramEnd"/>
            <w:r w:rsidRPr="006F2A65">
              <w:rPr>
                <w:rFonts w:hint="eastAsia"/>
                <w:color w:val="auto"/>
              </w:rPr>
              <w:t>車道</w:t>
            </w:r>
          </w:p>
          <w:p w:rsidR="00F94F2F" w:rsidRPr="006F2A65" w:rsidRDefault="00F94F2F" w:rsidP="00BD5F82">
            <w:pPr>
              <w:pStyle w:val="aff9"/>
              <w:spacing w:before="65" w:after="65" w:line="240" w:lineRule="atLeast"/>
              <w:ind w:firstLine="0"/>
              <w:jc w:val="center"/>
              <w:rPr>
                <w:color w:val="auto"/>
              </w:rPr>
            </w:pPr>
            <w:r w:rsidRPr="006F2A65">
              <w:rPr>
                <w:rFonts w:hint="eastAsia"/>
                <w:color w:val="auto"/>
              </w:rPr>
              <w:t>(</w:t>
            </w:r>
            <w:r w:rsidRPr="006F2A65">
              <w:rPr>
                <w:rFonts w:hint="eastAsia"/>
                <w:color w:val="auto"/>
              </w:rPr>
              <w:t>合併式指向線</w:t>
            </w:r>
            <w:r w:rsidRPr="006F2A65">
              <w:rPr>
                <w:rFonts w:hint="eastAsia"/>
                <w:color w:val="auto"/>
              </w:rPr>
              <w:t>)</w:t>
            </w:r>
          </w:p>
        </w:tc>
        <w:tc>
          <w:tcPr>
            <w:tcW w:w="2896" w:type="dxa"/>
            <w:vAlign w:val="center"/>
          </w:tcPr>
          <w:p w:rsidR="00F94F2F" w:rsidRPr="006F2A65" w:rsidRDefault="00F94F2F" w:rsidP="00BD5F82">
            <w:pPr>
              <w:pStyle w:val="aff9"/>
              <w:spacing w:before="65" w:after="65" w:line="240" w:lineRule="atLeast"/>
              <w:ind w:firstLine="0"/>
              <w:jc w:val="center"/>
              <w:rPr>
                <w:color w:val="auto"/>
              </w:rPr>
            </w:pPr>
            <w:proofErr w:type="gramStart"/>
            <w:r w:rsidRPr="006F2A65">
              <w:rPr>
                <w:rFonts w:hint="eastAsia"/>
                <w:color w:val="auto"/>
              </w:rPr>
              <w:t>直右混合</w:t>
            </w:r>
            <w:proofErr w:type="gramEnd"/>
            <w:r w:rsidRPr="006F2A65">
              <w:rPr>
                <w:rFonts w:hint="eastAsia"/>
                <w:color w:val="auto"/>
              </w:rPr>
              <w:t>車道</w:t>
            </w:r>
          </w:p>
          <w:p w:rsidR="00F94F2F" w:rsidRPr="006F2A65" w:rsidRDefault="00F94F2F" w:rsidP="00BD5F82">
            <w:pPr>
              <w:pStyle w:val="aff9"/>
              <w:spacing w:before="65" w:after="65" w:line="240" w:lineRule="atLeast"/>
              <w:ind w:firstLine="0"/>
              <w:jc w:val="center"/>
              <w:rPr>
                <w:color w:val="auto"/>
              </w:rPr>
            </w:pPr>
            <w:r w:rsidRPr="006F2A65">
              <w:rPr>
                <w:rFonts w:hint="eastAsia"/>
                <w:color w:val="auto"/>
              </w:rPr>
              <w:t>(</w:t>
            </w:r>
            <w:r w:rsidRPr="006F2A65">
              <w:rPr>
                <w:rFonts w:hint="eastAsia"/>
                <w:color w:val="auto"/>
              </w:rPr>
              <w:t>分流式指向線</w:t>
            </w:r>
            <w:r w:rsidRPr="006F2A65">
              <w:rPr>
                <w:rFonts w:hint="eastAsia"/>
                <w:color w:val="auto"/>
              </w:rPr>
              <w:t>)</w:t>
            </w:r>
          </w:p>
        </w:tc>
      </w:tr>
    </w:tbl>
    <w:p w:rsidR="00F94F2F" w:rsidRPr="006F2A65" w:rsidRDefault="00F94F2F" w:rsidP="0060406F">
      <w:pPr>
        <w:pStyle w:val="a4"/>
      </w:pPr>
      <w:r w:rsidRPr="006F2A65">
        <w:rPr>
          <w:rFonts w:hint="eastAsia"/>
        </w:rPr>
        <w:t>資料來源：事故型態導向之路口交通工程設計範例之研究。交通部運輸研究所</w:t>
      </w:r>
      <w:r w:rsidRPr="006F2A65">
        <w:rPr>
          <w:rFonts w:hint="eastAsia"/>
        </w:rPr>
        <w:t>(</w:t>
      </w:r>
      <w:r w:rsidRPr="006F2A65">
        <w:rPr>
          <w:rFonts w:hint="eastAsia"/>
        </w:rPr>
        <w:t>民國</w:t>
      </w:r>
      <w:r w:rsidRPr="006F2A65">
        <w:rPr>
          <w:rFonts w:hint="eastAsia"/>
        </w:rPr>
        <w:t>109</w:t>
      </w:r>
      <w:r w:rsidRPr="006F2A65">
        <w:rPr>
          <w:rFonts w:hint="eastAsia"/>
        </w:rPr>
        <w:t>年</w:t>
      </w:r>
      <w:r w:rsidRPr="006F2A65">
        <w:rPr>
          <w:rFonts w:hint="eastAsia"/>
        </w:rPr>
        <w:t>)</w:t>
      </w:r>
      <w:r w:rsidRPr="006F2A65">
        <w:rPr>
          <w:rFonts w:hint="eastAsia"/>
        </w:rPr>
        <w:t>。</w:t>
      </w:r>
    </w:p>
    <w:p w:rsidR="00F94F2F" w:rsidRPr="006F2A65" w:rsidRDefault="00F94F2F" w:rsidP="00F94F2F">
      <w:pPr>
        <w:pStyle w:val="ac"/>
        <w:spacing w:before="163"/>
      </w:pPr>
      <w:bookmarkStart w:id="879" w:name="_Toc75985039"/>
      <w:bookmarkStart w:id="880" w:name="_Toc75990277"/>
      <w:bookmarkStart w:id="881" w:name="_Toc91594132"/>
      <w:r w:rsidRPr="006F2A65">
        <w:rPr>
          <w:rFonts w:hint="eastAsia"/>
        </w:rPr>
        <w:t>圖</w:t>
      </w:r>
      <w:r w:rsidRPr="006F2A65">
        <w:t>2.</w:t>
      </w:r>
      <w:r w:rsidRPr="006F2A65">
        <w:rPr>
          <w:rFonts w:hint="eastAsia"/>
        </w:rPr>
        <w:t>7</w:t>
      </w:r>
      <w:r w:rsidRPr="006F2A65">
        <w:t>-2</w:t>
      </w:r>
      <w:r w:rsidR="00A21B03" w:rsidRPr="006F2A65">
        <w:rPr>
          <w:rFonts w:hint="eastAsia"/>
        </w:rPr>
        <w:t xml:space="preserve"> </w:t>
      </w:r>
      <w:r w:rsidRPr="006F2A65">
        <w:rPr>
          <w:rFonts w:hint="eastAsia"/>
        </w:rPr>
        <w:t>鄰近路口取消慢車道規劃示意圖</w:t>
      </w:r>
      <w:bookmarkEnd w:id="879"/>
      <w:bookmarkEnd w:id="880"/>
      <w:bookmarkEnd w:id="881"/>
    </w:p>
    <w:p w:rsidR="00F94F2F" w:rsidRPr="006F2A65" w:rsidRDefault="00F94F2F" w:rsidP="00F94F2F">
      <w:pPr>
        <w:pStyle w:val="12"/>
      </w:pPr>
      <w:r w:rsidRPr="006F2A65">
        <w:rPr>
          <w:rFonts w:hint="eastAsia"/>
        </w:rPr>
        <w:t>(2)</w:t>
      </w:r>
      <w:r w:rsidRPr="006F2A65">
        <w:rPr>
          <w:rFonts w:hint="eastAsia"/>
        </w:rPr>
        <w:t>停等區分流</w:t>
      </w:r>
    </w:p>
    <w:p w:rsidR="00F94F2F" w:rsidRPr="006F2A65" w:rsidRDefault="00F94F2F" w:rsidP="00F94F2F">
      <w:pPr>
        <w:pStyle w:val="13"/>
        <w:ind w:firstLine="480"/>
      </w:pPr>
      <w:r w:rsidRPr="006F2A65">
        <w:rPr>
          <w:rFonts w:hint="eastAsia"/>
        </w:rPr>
        <w:t>為降低停等區中不同行車方向之機車交織問題，當機車可行駛之車道數達兩車道以上時，機車停等區可依機車可行駛之車道分別劃設停等區，設置範例如圖</w:t>
      </w:r>
      <w:r w:rsidR="00A21B03" w:rsidRPr="006F2A65">
        <w:t>2.</w:t>
      </w:r>
      <w:r w:rsidR="00A21B03" w:rsidRPr="006F2A65">
        <w:rPr>
          <w:rFonts w:hint="eastAsia"/>
        </w:rPr>
        <w:t>7</w:t>
      </w:r>
      <w:r w:rsidRPr="006F2A65">
        <w:t>-3</w:t>
      </w:r>
      <w:r w:rsidRPr="006F2A65">
        <w:rPr>
          <w:rFonts w:hint="eastAsia"/>
        </w:rPr>
        <w:t>所示。</w:t>
      </w:r>
    </w:p>
    <w:p w:rsidR="00F94F2F" w:rsidRPr="006F2A65" w:rsidRDefault="00F94F2F" w:rsidP="00F94F2F">
      <w:pPr>
        <w:jc w:val="center"/>
      </w:pPr>
      <w:r w:rsidRPr="006F2A65">
        <w:rPr>
          <w:noProof/>
        </w:rPr>
        <w:drawing>
          <wp:inline distT="0" distB="0" distL="0" distR="0" wp14:anchorId="0EC76B2C" wp14:editId="13673A33">
            <wp:extent cx="2768904" cy="2565914"/>
            <wp:effectExtent l="0" t="0" r="0" b="635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1657" cy="2577732"/>
                    </a:xfrm>
                    <a:prstGeom prst="rect">
                      <a:avLst/>
                    </a:prstGeom>
                  </pic:spPr>
                </pic:pic>
              </a:graphicData>
            </a:graphic>
          </wp:inline>
        </w:drawing>
      </w:r>
    </w:p>
    <w:p w:rsidR="00F94F2F" w:rsidRPr="006F2A65" w:rsidRDefault="00F94F2F" w:rsidP="0060406F">
      <w:pPr>
        <w:pStyle w:val="a4"/>
      </w:pPr>
      <w:r w:rsidRPr="006F2A65">
        <w:rPr>
          <w:rFonts w:hint="eastAsia"/>
        </w:rPr>
        <w:t>資料來源：事故型態導向之路口交通工程設計範例之研究。交通部運輸研究所</w:t>
      </w:r>
      <w:r w:rsidRPr="006F2A65">
        <w:rPr>
          <w:rFonts w:hint="eastAsia"/>
        </w:rPr>
        <w:t>(</w:t>
      </w:r>
      <w:r w:rsidRPr="006F2A65">
        <w:rPr>
          <w:rFonts w:hint="eastAsia"/>
        </w:rPr>
        <w:t>民國</w:t>
      </w:r>
      <w:r w:rsidRPr="006F2A65">
        <w:rPr>
          <w:rFonts w:hint="eastAsia"/>
        </w:rPr>
        <w:t>109</w:t>
      </w:r>
      <w:r w:rsidRPr="006F2A65">
        <w:rPr>
          <w:rFonts w:hint="eastAsia"/>
        </w:rPr>
        <w:t>年</w:t>
      </w:r>
      <w:r w:rsidRPr="006F2A65">
        <w:rPr>
          <w:rFonts w:hint="eastAsia"/>
        </w:rPr>
        <w:t>)</w:t>
      </w:r>
      <w:r w:rsidRPr="006F2A65">
        <w:rPr>
          <w:rFonts w:hint="eastAsia"/>
        </w:rPr>
        <w:t>。</w:t>
      </w:r>
    </w:p>
    <w:p w:rsidR="003E3269" w:rsidRPr="006F2A65" w:rsidRDefault="00F94F2F" w:rsidP="003F303B">
      <w:pPr>
        <w:pStyle w:val="ac"/>
        <w:spacing w:before="163"/>
      </w:pPr>
      <w:bookmarkStart w:id="882" w:name="_Toc75985041"/>
      <w:bookmarkStart w:id="883" w:name="_Toc75990279"/>
      <w:bookmarkStart w:id="884" w:name="_Toc91594133"/>
      <w:r w:rsidRPr="006F2A65">
        <w:rPr>
          <w:rFonts w:hint="eastAsia"/>
        </w:rPr>
        <w:t>圖</w:t>
      </w:r>
      <w:r w:rsidRPr="006F2A65">
        <w:t>2.</w:t>
      </w:r>
      <w:r w:rsidRPr="006F2A65">
        <w:rPr>
          <w:rFonts w:hint="eastAsia"/>
        </w:rPr>
        <w:t>7</w:t>
      </w:r>
      <w:r w:rsidRPr="006F2A65">
        <w:t>-3</w:t>
      </w:r>
      <w:r w:rsidR="00A21B03" w:rsidRPr="006F2A65">
        <w:rPr>
          <w:rFonts w:hint="eastAsia"/>
        </w:rPr>
        <w:t xml:space="preserve"> </w:t>
      </w:r>
      <w:r w:rsidRPr="006F2A65">
        <w:rPr>
          <w:rFonts w:hint="eastAsia"/>
        </w:rPr>
        <w:t>兩車道之</w:t>
      </w:r>
      <w:proofErr w:type="gramStart"/>
      <w:r w:rsidRPr="006F2A65">
        <w:rPr>
          <w:rFonts w:hint="eastAsia"/>
        </w:rPr>
        <w:t>車道化停等</w:t>
      </w:r>
      <w:proofErr w:type="gramEnd"/>
      <w:r w:rsidRPr="006F2A65">
        <w:rPr>
          <w:rFonts w:hint="eastAsia"/>
        </w:rPr>
        <w:t>區規劃示意圖</w:t>
      </w:r>
      <w:bookmarkStart w:id="885" w:name="_Toc75985166"/>
      <w:bookmarkStart w:id="886" w:name="_Toc75990245"/>
      <w:bookmarkEnd w:id="882"/>
      <w:bookmarkEnd w:id="883"/>
      <w:bookmarkEnd w:id="884"/>
    </w:p>
    <w:p w:rsidR="00F94F2F" w:rsidRPr="006F2A65" w:rsidRDefault="00F94F2F" w:rsidP="003F303B">
      <w:pPr>
        <w:pStyle w:val="aff4"/>
        <w:ind w:leftChars="0" w:left="0" w:firstLineChars="61" w:firstLine="159"/>
      </w:pPr>
      <w:r w:rsidRPr="006F2A65">
        <w:rPr>
          <w:rFonts w:hint="eastAsia"/>
        </w:rPr>
        <w:lastRenderedPageBreak/>
        <w:t>(二)路口左轉車輛之行車動線安全性</w:t>
      </w:r>
      <w:bookmarkEnd w:id="885"/>
      <w:bookmarkEnd w:id="886"/>
    </w:p>
    <w:p w:rsidR="00F94F2F" w:rsidRPr="006F2A65" w:rsidRDefault="00F94F2F" w:rsidP="00F94F2F">
      <w:pPr>
        <w:pStyle w:val="ae"/>
        <w:ind w:firstLine="480"/>
        <w:rPr>
          <w:rFonts w:eastAsia="華康細圓體"/>
        </w:rPr>
      </w:pPr>
      <w:r w:rsidRPr="006F2A65">
        <w:rPr>
          <w:rFonts w:eastAsia="華康細圓體" w:hint="eastAsia"/>
        </w:rPr>
        <w:t>轉向專用車道可避免轉向車流干擾直行車流及減少變換車道行為，達到改善行車效率與提升行車動線安全性效果，惟設置時應合理分配各方向之車道數、車道寬度、漸變長度及相關之安全設施</w:t>
      </w:r>
      <w:r w:rsidRPr="006F2A65">
        <w:rPr>
          <w:rFonts w:eastAsia="華康細圓體" w:hint="eastAsia"/>
        </w:rPr>
        <w:t>(</w:t>
      </w:r>
      <w:r w:rsidRPr="006F2A65">
        <w:rPr>
          <w:rFonts w:eastAsia="華康細圓體" w:hint="eastAsia"/>
        </w:rPr>
        <w:t>如：標誌、標線、車道屏、安全導標等</w:t>
      </w:r>
      <w:r w:rsidRPr="006F2A65">
        <w:rPr>
          <w:rFonts w:eastAsia="華康細圓體" w:hint="eastAsia"/>
        </w:rPr>
        <w:t>)</w:t>
      </w:r>
      <w:r w:rsidRPr="006F2A65">
        <w:rPr>
          <w:rFonts w:eastAsia="華康細圓體" w:hint="eastAsia"/>
        </w:rPr>
        <w:t>，並避免出現未考量漸變長度等不良情形，如表</w:t>
      </w:r>
      <w:r w:rsidRPr="006F2A65">
        <w:rPr>
          <w:rFonts w:eastAsia="華康細圓體" w:hint="eastAsia"/>
        </w:rPr>
        <w:t>2</w:t>
      </w:r>
      <w:r w:rsidRPr="006F2A65">
        <w:rPr>
          <w:rFonts w:eastAsia="華康細圓體"/>
        </w:rPr>
        <w:t>.</w:t>
      </w:r>
      <w:r w:rsidRPr="006F2A65">
        <w:rPr>
          <w:rFonts w:eastAsia="華康細圓體" w:hint="eastAsia"/>
        </w:rPr>
        <w:t>7</w:t>
      </w:r>
      <w:r w:rsidRPr="006F2A65">
        <w:rPr>
          <w:rFonts w:eastAsia="華康細圓體"/>
        </w:rPr>
        <w:t>-2</w:t>
      </w:r>
      <w:r w:rsidRPr="006F2A65">
        <w:rPr>
          <w:rFonts w:eastAsia="華康細圓體" w:hint="eastAsia"/>
        </w:rPr>
        <w:t>所示。</w:t>
      </w:r>
    </w:p>
    <w:p w:rsidR="003F303B" w:rsidRPr="006F2A65" w:rsidRDefault="00F94F2F" w:rsidP="0082182C">
      <w:pPr>
        <w:pStyle w:val="ae"/>
        <w:ind w:firstLine="480"/>
        <w:rPr>
          <w:rFonts w:eastAsia="華康細圓體"/>
        </w:rPr>
      </w:pPr>
      <w:r w:rsidRPr="006F2A65">
        <w:rPr>
          <w:rFonts w:eastAsia="華康細圓體" w:hint="eastAsia"/>
        </w:rPr>
        <w:t>以屏東縣民生東路、瑞光南路口為例</w:t>
      </w:r>
      <w:r w:rsidRPr="006F2A65">
        <w:rPr>
          <w:rFonts w:eastAsia="華康細圓體" w:hint="eastAsia"/>
        </w:rPr>
        <w:t>(</w:t>
      </w:r>
      <w:r w:rsidRPr="006F2A65">
        <w:rPr>
          <w:rFonts w:eastAsia="華康細圓體" w:hint="eastAsia"/>
        </w:rPr>
        <w:t>如圖</w:t>
      </w:r>
      <w:r w:rsidRPr="006F2A65">
        <w:rPr>
          <w:rFonts w:eastAsia="華康細圓體"/>
        </w:rPr>
        <w:t>2.</w:t>
      </w:r>
      <w:r w:rsidRPr="006F2A65">
        <w:rPr>
          <w:rFonts w:eastAsia="華康細圓體" w:hint="eastAsia"/>
        </w:rPr>
        <w:t>7</w:t>
      </w:r>
      <w:r w:rsidRPr="006F2A65">
        <w:rPr>
          <w:rFonts w:eastAsia="華康細圓體"/>
        </w:rPr>
        <w:t>-4</w:t>
      </w:r>
      <w:r w:rsidRPr="006F2A65">
        <w:rPr>
          <w:rFonts w:eastAsia="華康細圓體" w:hint="eastAsia"/>
        </w:rPr>
        <w:t>所示</w:t>
      </w:r>
      <w:r w:rsidRPr="006F2A65">
        <w:rPr>
          <w:rFonts w:eastAsia="華康細圓體" w:hint="eastAsia"/>
        </w:rPr>
        <w:t>)</w:t>
      </w:r>
      <w:r w:rsidRPr="006F2A65">
        <w:rPr>
          <w:rFonts w:eastAsia="華康細圓體" w:hint="eastAsia"/>
        </w:rPr>
        <w:t>，民生東路設置前左轉專用道前，雙向雖各配置有二快</w:t>
      </w:r>
      <w:proofErr w:type="gramStart"/>
      <w:r w:rsidRPr="006F2A65">
        <w:rPr>
          <w:rFonts w:eastAsia="華康細圓體" w:hint="eastAsia"/>
        </w:rPr>
        <w:t>一</w:t>
      </w:r>
      <w:proofErr w:type="gramEnd"/>
      <w:r w:rsidRPr="006F2A65">
        <w:rPr>
          <w:rFonts w:eastAsia="華康細圓體" w:hint="eastAsia"/>
        </w:rPr>
        <w:t>慢車道，惟內側車道受左轉車輛等候轉向影響，車道運作效率偏低，且內側車道直行車變換車道至外側車道行為，亦可能導致事故。經設置偏心式左轉車道後，除可確保直行方向維持二快車道之外，亦可減少路口變換車道行為，改善路口整體行車效率與安全性。</w:t>
      </w:r>
      <w:bookmarkStart w:id="887" w:name="_Toc75985027"/>
      <w:bookmarkStart w:id="888" w:name="_Toc75990260"/>
    </w:p>
    <w:p w:rsidR="00F94F2F" w:rsidRPr="006F2A65" w:rsidRDefault="00F94F2F" w:rsidP="00F94F2F">
      <w:pPr>
        <w:pStyle w:val="aa"/>
        <w:spacing w:before="326"/>
      </w:pPr>
      <w:bookmarkStart w:id="889" w:name="_Toc91594119"/>
      <w:r w:rsidRPr="006F2A65">
        <w:rPr>
          <w:rFonts w:hint="eastAsia"/>
        </w:rPr>
        <w:t>表</w:t>
      </w:r>
      <w:r w:rsidRPr="006F2A65">
        <w:rPr>
          <w:rFonts w:hint="eastAsia"/>
        </w:rPr>
        <w:t>2.7-</w:t>
      </w:r>
      <w:r w:rsidRPr="006F2A65">
        <w:t>2</w:t>
      </w:r>
      <w:r w:rsidR="00A21B03" w:rsidRPr="006F2A65">
        <w:rPr>
          <w:rFonts w:hint="eastAsia"/>
        </w:rPr>
        <w:t xml:space="preserve"> </w:t>
      </w:r>
      <w:r w:rsidRPr="006F2A65">
        <w:rPr>
          <w:rFonts w:hint="eastAsia"/>
        </w:rPr>
        <w:t>左轉車道配置型式比較</w:t>
      </w:r>
      <w:bookmarkEnd w:id="887"/>
      <w:bookmarkEnd w:id="888"/>
      <w:bookmarkEnd w:id="8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716"/>
        <w:gridCol w:w="2885"/>
        <w:gridCol w:w="2701"/>
      </w:tblGrid>
      <w:tr w:rsidR="00980FE6" w:rsidRPr="006F2A65" w:rsidTr="00BD5F82">
        <w:trPr>
          <w:jc w:val="center"/>
        </w:trPr>
        <w:tc>
          <w:tcPr>
            <w:tcW w:w="1635" w:type="pct"/>
            <w:vAlign w:val="center"/>
          </w:tcPr>
          <w:p w:rsidR="00F94F2F" w:rsidRPr="006F2A65" w:rsidRDefault="00F94F2F" w:rsidP="00BD5F82">
            <w:pPr>
              <w:pStyle w:val="affa"/>
              <w:rPr>
                <w:color w:val="auto"/>
              </w:rPr>
            </w:pPr>
            <w:r w:rsidRPr="006F2A65">
              <w:rPr>
                <w:rFonts w:hint="eastAsia"/>
                <w:color w:val="auto"/>
              </w:rPr>
              <w:t>良　　　　不良</w:t>
            </w:r>
          </w:p>
        </w:tc>
        <w:tc>
          <w:tcPr>
            <w:tcW w:w="1737" w:type="pct"/>
            <w:vAlign w:val="center"/>
          </w:tcPr>
          <w:p w:rsidR="00F94F2F" w:rsidRPr="006F2A65" w:rsidRDefault="00F94F2F" w:rsidP="00BD5F82">
            <w:pPr>
              <w:pStyle w:val="affa"/>
              <w:rPr>
                <w:color w:val="auto"/>
              </w:rPr>
            </w:pPr>
            <w:r w:rsidRPr="006F2A65">
              <w:rPr>
                <w:rFonts w:hint="eastAsia"/>
                <w:color w:val="auto"/>
              </w:rPr>
              <w:t>良　　　　不良</w:t>
            </w:r>
          </w:p>
        </w:tc>
        <w:tc>
          <w:tcPr>
            <w:tcW w:w="1627" w:type="pct"/>
            <w:vAlign w:val="center"/>
          </w:tcPr>
          <w:p w:rsidR="00F94F2F" w:rsidRPr="006F2A65" w:rsidRDefault="00F94F2F" w:rsidP="00BD5F82">
            <w:pPr>
              <w:pStyle w:val="affa"/>
              <w:rPr>
                <w:color w:val="auto"/>
              </w:rPr>
            </w:pPr>
            <w:r w:rsidRPr="006F2A65">
              <w:rPr>
                <w:rFonts w:hint="eastAsia"/>
                <w:color w:val="auto"/>
              </w:rPr>
              <w:t>良　　　　不良</w:t>
            </w:r>
          </w:p>
        </w:tc>
      </w:tr>
      <w:tr w:rsidR="00980FE6" w:rsidRPr="006F2A65" w:rsidTr="00BD5F82">
        <w:trPr>
          <w:trHeight w:val="2268"/>
          <w:jc w:val="center"/>
        </w:trPr>
        <w:tc>
          <w:tcPr>
            <w:tcW w:w="1635" w:type="pct"/>
            <w:vAlign w:val="center"/>
          </w:tcPr>
          <w:p w:rsidR="00F94F2F" w:rsidRPr="006F2A65" w:rsidRDefault="00F94F2F" w:rsidP="00BD5F82">
            <w:pPr>
              <w:pStyle w:val="affa"/>
              <w:rPr>
                <w:color w:val="auto"/>
              </w:rPr>
            </w:pPr>
            <w:r w:rsidRPr="006F2A65">
              <w:rPr>
                <w:noProof/>
                <w:color w:val="auto"/>
              </w:rPr>
              <w:drawing>
                <wp:inline distT="0" distB="0" distL="0" distR="0" wp14:anchorId="7A306761" wp14:editId="2DFADE90">
                  <wp:extent cx="1254740" cy="1440000"/>
                  <wp:effectExtent l="0" t="0" r="3175" b="825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54740" cy="1440000"/>
                          </a:xfrm>
                          <a:prstGeom prst="rect">
                            <a:avLst/>
                          </a:prstGeom>
                          <a:noFill/>
                          <a:ln>
                            <a:noFill/>
                          </a:ln>
                        </pic:spPr>
                      </pic:pic>
                    </a:graphicData>
                  </a:graphic>
                </wp:inline>
              </w:drawing>
            </w:r>
          </w:p>
        </w:tc>
        <w:tc>
          <w:tcPr>
            <w:tcW w:w="1737" w:type="pct"/>
            <w:vAlign w:val="center"/>
          </w:tcPr>
          <w:p w:rsidR="00F94F2F" w:rsidRPr="006F2A65" w:rsidRDefault="00F94F2F" w:rsidP="00BD5F82">
            <w:pPr>
              <w:pStyle w:val="affa"/>
              <w:rPr>
                <w:color w:val="auto"/>
              </w:rPr>
            </w:pPr>
            <w:r w:rsidRPr="006F2A65">
              <w:rPr>
                <w:noProof/>
                <w:color w:val="auto"/>
              </w:rPr>
              <w:drawing>
                <wp:inline distT="0" distB="0" distL="0" distR="0" wp14:anchorId="0C390A90" wp14:editId="0356FE66">
                  <wp:extent cx="1295841" cy="1440000"/>
                  <wp:effectExtent l="0" t="0" r="0" b="825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5841" cy="1440000"/>
                          </a:xfrm>
                          <a:prstGeom prst="rect">
                            <a:avLst/>
                          </a:prstGeom>
                          <a:noFill/>
                          <a:ln>
                            <a:noFill/>
                          </a:ln>
                        </pic:spPr>
                      </pic:pic>
                    </a:graphicData>
                  </a:graphic>
                </wp:inline>
              </w:drawing>
            </w:r>
          </w:p>
        </w:tc>
        <w:tc>
          <w:tcPr>
            <w:tcW w:w="1627" w:type="pct"/>
            <w:vAlign w:val="center"/>
          </w:tcPr>
          <w:p w:rsidR="00F94F2F" w:rsidRPr="006F2A65" w:rsidRDefault="00F94F2F" w:rsidP="00BD5F82">
            <w:pPr>
              <w:pStyle w:val="affa"/>
              <w:rPr>
                <w:color w:val="auto"/>
              </w:rPr>
            </w:pPr>
            <w:r w:rsidRPr="006F2A65">
              <w:rPr>
                <w:noProof/>
                <w:color w:val="auto"/>
              </w:rPr>
              <w:drawing>
                <wp:inline distT="0" distB="0" distL="0" distR="0" wp14:anchorId="3B6A387E" wp14:editId="7505FE68">
                  <wp:extent cx="1124985" cy="1440000"/>
                  <wp:effectExtent l="0" t="0" r="0" b="825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24985" cy="1440000"/>
                          </a:xfrm>
                          <a:prstGeom prst="rect">
                            <a:avLst/>
                          </a:prstGeom>
                          <a:noFill/>
                          <a:ln>
                            <a:noFill/>
                          </a:ln>
                        </pic:spPr>
                      </pic:pic>
                    </a:graphicData>
                  </a:graphic>
                </wp:inline>
              </w:drawing>
            </w:r>
          </w:p>
        </w:tc>
      </w:tr>
    </w:tbl>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6"/>
      </w:tblGrid>
      <w:tr w:rsidR="00980FE6" w:rsidRPr="006F2A65" w:rsidTr="00BD5F82">
        <w:trPr>
          <w:jc w:val="center"/>
        </w:trPr>
        <w:tc>
          <w:tcPr>
            <w:tcW w:w="8226" w:type="dxa"/>
          </w:tcPr>
          <w:p w:rsidR="00F94F2F" w:rsidRPr="006F2A65" w:rsidRDefault="00F94F2F" w:rsidP="00BD5F82">
            <w:pPr>
              <w:pStyle w:val="affa"/>
              <w:jc w:val="left"/>
              <w:rPr>
                <w:color w:val="auto"/>
              </w:rPr>
            </w:pPr>
          </w:p>
          <w:p w:rsidR="00F94F2F" w:rsidRPr="006F2A65" w:rsidRDefault="00F94F2F" w:rsidP="00BD5F82">
            <w:pPr>
              <w:pStyle w:val="affa"/>
              <w:jc w:val="left"/>
              <w:rPr>
                <w:color w:val="auto"/>
              </w:rPr>
            </w:pPr>
            <w:r w:rsidRPr="006F2A65">
              <w:rPr>
                <w:rFonts w:hint="eastAsia"/>
                <w:color w:val="auto"/>
              </w:rPr>
              <w:t>偏心式左轉車道設置前</w:t>
            </w:r>
          </w:p>
        </w:tc>
      </w:tr>
      <w:tr w:rsidR="00980FE6" w:rsidRPr="006F2A65" w:rsidTr="00BD5F82">
        <w:trPr>
          <w:jc w:val="center"/>
        </w:trPr>
        <w:tc>
          <w:tcPr>
            <w:tcW w:w="8226" w:type="dxa"/>
          </w:tcPr>
          <w:p w:rsidR="00F94F2F" w:rsidRPr="006F2A65" w:rsidRDefault="00F94F2F" w:rsidP="00BD5F82">
            <w:pPr>
              <w:pStyle w:val="affa"/>
              <w:jc w:val="left"/>
              <w:rPr>
                <w:color w:val="auto"/>
              </w:rPr>
            </w:pPr>
            <w:r w:rsidRPr="006F2A65">
              <w:rPr>
                <w:noProof/>
                <w:color w:val="auto"/>
              </w:rPr>
              <w:drawing>
                <wp:inline distT="0" distB="0" distL="0" distR="0" wp14:anchorId="01FDC44F" wp14:editId="7F60CD28">
                  <wp:extent cx="5040000" cy="1119568"/>
                  <wp:effectExtent l="19050" t="19050" r="27305" b="23495"/>
                  <wp:docPr id="109" name="圖片 5">
                    <a:extLst xmlns:a="http://schemas.openxmlformats.org/drawingml/2006/main">
                      <a:ext uri="{FF2B5EF4-FFF2-40B4-BE49-F238E27FC236}">
                        <a16:creationId xmlns:a16="http://schemas.microsoft.com/office/drawing/2014/main" id="{FB5D4503-84C3-4E2C-AB04-E6883A7C1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FB5D4503-84C3-4E2C-AB04-E6883A7C16E2}"/>
                              </a:ext>
                            </a:extLst>
                          </pic:cNvPr>
                          <pic:cNvPicPr>
                            <a:picLocks noChangeAspect="1"/>
                          </pic:cNvPicPr>
                        </pic:nvPicPr>
                        <pic:blipFill rotWithShape="1">
                          <a:blip r:embed="rId38"/>
                          <a:srcRect l="15730" t="38232" r="7164" b="38231"/>
                          <a:stretch/>
                        </pic:blipFill>
                        <pic:spPr>
                          <a:xfrm>
                            <a:off x="0" y="0"/>
                            <a:ext cx="5040000" cy="1119568"/>
                          </a:xfrm>
                          <a:prstGeom prst="rect">
                            <a:avLst/>
                          </a:prstGeom>
                          <a:ln w="0">
                            <a:solidFill>
                              <a:schemeClr val="tx1"/>
                            </a:solidFill>
                          </a:ln>
                        </pic:spPr>
                      </pic:pic>
                    </a:graphicData>
                  </a:graphic>
                </wp:inline>
              </w:drawing>
            </w:r>
          </w:p>
        </w:tc>
      </w:tr>
      <w:tr w:rsidR="00980FE6" w:rsidRPr="006F2A65" w:rsidTr="00BD5F82">
        <w:trPr>
          <w:jc w:val="center"/>
        </w:trPr>
        <w:tc>
          <w:tcPr>
            <w:tcW w:w="8226" w:type="dxa"/>
          </w:tcPr>
          <w:p w:rsidR="00F94F2F" w:rsidRPr="006F2A65" w:rsidRDefault="00F94F2F" w:rsidP="00BD5F82">
            <w:pPr>
              <w:pStyle w:val="affa"/>
              <w:jc w:val="left"/>
              <w:rPr>
                <w:color w:val="auto"/>
              </w:rPr>
            </w:pPr>
            <w:r w:rsidRPr="006F2A65">
              <w:rPr>
                <w:rFonts w:hint="eastAsia"/>
                <w:color w:val="auto"/>
              </w:rPr>
              <w:t>偏心式左轉車道設置後</w:t>
            </w:r>
          </w:p>
        </w:tc>
      </w:tr>
      <w:tr w:rsidR="00980FE6" w:rsidRPr="006F2A65" w:rsidTr="00BD5F82">
        <w:trPr>
          <w:jc w:val="center"/>
        </w:trPr>
        <w:tc>
          <w:tcPr>
            <w:tcW w:w="8226" w:type="dxa"/>
          </w:tcPr>
          <w:p w:rsidR="00F94F2F" w:rsidRPr="006F2A65" w:rsidRDefault="00F94F2F" w:rsidP="00BD5F82">
            <w:pPr>
              <w:pStyle w:val="affa"/>
              <w:jc w:val="left"/>
              <w:rPr>
                <w:color w:val="auto"/>
              </w:rPr>
            </w:pPr>
            <w:r w:rsidRPr="006F2A65">
              <w:rPr>
                <w:noProof/>
                <w:color w:val="auto"/>
              </w:rPr>
              <w:drawing>
                <wp:inline distT="0" distB="0" distL="0" distR="0" wp14:anchorId="3FAB7C28" wp14:editId="30C6E86B">
                  <wp:extent cx="5040000" cy="1119568"/>
                  <wp:effectExtent l="19050" t="19050" r="27305" b="23495"/>
                  <wp:docPr id="110" name="圖片 1">
                    <a:extLst xmlns:a="http://schemas.openxmlformats.org/drawingml/2006/main">
                      <a:ext uri="{FF2B5EF4-FFF2-40B4-BE49-F238E27FC236}">
                        <a16:creationId xmlns:a16="http://schemas.microsoft.com/office/drawing/2014/main" id="{89EF9CAD-36AF-47AE-BEF3-D6D3450DC4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89EF9CAD-36AF-47AE-BEF3-D6D3450DC4F0}"/>
                              </a:ext>
                            </a:extLst>
                          </pic:cNvPr>
                          <pic:cNvPicPr>
                            <a:picLocks noChangeAspect="1"/>
                          </pic:cNvPicPr>
                        </pic:nvPicPr>
                        <pic:blipFill rotWithShape="1">
                          <a:blip r:embed="rId39"/>
                          <a:srcRect l="15731" t="38232" r="7163" b="38231"/>
                          <a:stretch/>
                        </pic:blipFill>
                        <pic:spPr>
                          <a:xfrm>
                            <a:off x="0" y="0"/>
                            <a:ext cx="5040000" cy="1119568"/>
                          </a:xfrm>
                          <a:prstGeom prst="rect">
                            <a:avLst/>
                          </a:prstGeom>
                          <a:ln w="0">
                            <a:solidFill>
                              <a:schemeClr val="tx1"/>
                            </a:solidFill>
                          </a:ln>
                        </pic:spPr>
                      </pic:pic>
                    </a:graphicData>
                  </a:graphic>
                </wp:inline>
              </w:drawing>
            </w:r>
          </w:p>
        </w:tc>
      </w:tr>
    </w:tbl>
    <w:p w:rsidR="00F94F2F" w:rsidRPr="006F2A65" w:rsidRDefault="00F94F2F" w:rsidP="00F94F2F">
      <w:pPr>
        <w:pStyle w:val="ac"/>
        <w:spacing w:before="163"/>
      </w:pPr>
      <w:bookmarkStart w:id="890" w:name="_Toc75985042"/>
      <w:bookmarkStart w:id="891" w:name="_Toc75990280"/>
      <w:bookmarkStart w:id="892" w:name="_Toc91594134"/>
      <w:r w:rsidRPr="006F2A65">
        <w:rPr>
          <w:rFonts w:hint="eastAsia"/>
        </w:rPr>
        <w:t>圖</w:t>
      </w:r>
      <w:r w:rsidRPr="006F2A65">
        <w:t>2.</w:t>
      </w:r>
      <w:r w:rsidRPr="006F2A65">
        <w:rPr>
          <w:rFonts w:hint="eastAsia"/>
        </w:rPr>
        <w:t>7</w:t>
      </w:r>
      <w:r w:rsidRPr="006F2A65">
        <w:t>-4</w:t>
      </w:r>
      <w:r w:rsidR="00A21B03" w:rsidRPr="006F2A65">
        <w:rPr>
          <w:rFonts w:hint="eastAsia"/>
        </w:rPr>
        <w:t xml:space="preserve"> </w:t>
      </w:r>
      <w:r w:rsidRPr="006F2A65">
        <w:rPr>
          <w:rFonts w:hint="eastAsia"/>
        </w:rPr>
        <w:t>左轉專用道配置</w:t>
      </w:r>
      <w:bookmarkEnd w:id="890"/>
      <w:bookmarkEnd w:id="891"/>
      <w:r w:rsidR="00E17156" w:rsidRPr="006F2A65">
        <w:rPr>
          <w:rFonts w:hint="eastAsia"/>
        </w:rPr>
        <w:t>(</w:t>
      </w:r>
      <w:r w:rsidR="00E17156" w:rsidRPr="006F2A65">
        <w:rPr>
          <w:rFonts w:hint="eastAsia"/>
        </w:rPr>
        <w:t>例</w:t>
      </w:r>
      <w:r w:rsidR="00E17156" w:rsidRPr="006F2A65">
        <w:rPr>
          <w:rFonts w:hint="eastAsia"/>
        </w:rPr>
        <w:t>)</w:t>
      </w:r>
      <w:bookmarkEnd w:id="892"/>
    </w:p>
    <w:p w:rsidR="00F94F2F" w:rsidRPr="006F2A65" w:rsidRDefault="00F94F2F" w:rsidP="00F94F2F">
      <w:pPr>
        <w:pStyle w:val="aff4"/>
        <w:ind w:firstLine="521"/>
      </w:pPr>
      <w:bookmarkStart w:id="893" w:name="_Toc75985167"/>
      <w:bookmarkStart w:id="894" w:name="_Toc75990246"/>
      <w:r w:rsidRPr="006F2A65">
        <w:rPr>
          <w:rFonts w:hint="eastAsia"/>
        </w:rPr>
        <w:lastRenderedPageBreak/>
        <w:t>(三)多岔路口整體行車動線及秩序改善</w:t>
      </w:r>
      <w:bookmarkEnd w:id="893"/>
      <w:bookmarkEnd w:id="894"/>
    </w:p>
    <w:p w:rsidR="00F94F2F" w:rsidRPr="006F2A65" w:rsidRDefault="00F94F2F" w:rsidP="00F94F2F">
      <w:pPr>
        <w:pStyle w:val="ae"/>
        <w:ind w:firstLine="480"/>
        <w:rPr>
          <w:rFonts w:eastAsia="華康細圓體"/>
        </w:rPr>
      </w:pPr>
      <w:r w:rsidRPr="006F2A65">
        <w:rPr>
          <w:rFonts w:eastAsia="華康細圓體" w:hint="eastAsia"/>
        </w:rPr>
        <w:t>多岔路口通常會存在路口範圍過大、道路交角不良等問題，進而衍生車流動線複雜不易遵循，導致路口行車安全之衝突。一般處理多岔路口可能採用之方法有下列：</w:t>
      </w:r>
    </w:p>
    <w:p w:rsidR="00F94F2F" w:rsidRPr="006F2A65" w:rsidRDefault="00F94F2F" w:rsidP="00AD31C2">
      <w:pPr>
        <w:pStyle w:val="af1"/>
        <w:numPr>
          <w:ilvl w:val="0"/>
          <w:numId w:val="3"/>
        </w:numPr>
        <w:spacing w:before="65" w:after="65"/>
        <w:ind w:leftChars="0" w:firstLineChars="0"/>
      </w:pPr>
      <w:r w:rsidRPr="006F2A65">
        <w:rPr>
          <w:rFonts w:hint="eastAsia"/>
        </w:rPr>
        <w:t>圓環</w:t>
      </w:r>
    </w:p>
    <w:p w:rsidR="00F94F2F" w:rsidRPr="006F2A65" w:rsidRDefault="00F94F2F" w:rsidP="00F94F2F">
      <w:pPr>
        <w:pStyle w:val="af1"/>
        <w:spacing w:before="65" w:after="65"/>
        <w:ind w:leftChars="0" w:left="1754" w:firstLineChars="0" w:firstLine="0"/>
      </w:pPr>
      <w:r w:rsidRPr="006F2A65">
        <w:rPr>
          <w:rFonts w:hint="eastAsia"/>
        </w:rPr>
        <w:t>交叉路口設置圓環可處理各道路於路口之轉向問題，</w:t>
      </w:r>
      <w:proofErr w:type="gramStart"/>
      <w:r w:rsidRPr="006F2A65">
        <w:rPr>
          <w:rFonts w:hint="eastAsia"/>
        </w:rPr>
        <w:t>惟所需</w:t>
      </w:r>
      <w:proofErr w:type="gramEnd"/>
      <w:r w:rsidRPr="006F2A65">
        <w:rPr>
          <w:rFonts w:hint="eastAsia"/>
        </w:rPr>
        <w:t>用地空間範圍較大，適用路口車流量較低之狀況。一般於市區路口車流量大、路口範圍有限，通常不具設置條件。</w:t>
      </w:r>
    </w:p>
    <w:p w:rsidR="00F94F2F" w:rsidRPr="006F2A65" w:rsidRDefault="00F94F2F" w:rsidP="00AD31C2">
      <w:pPr>
        <w:pStyle w:val="af1"/>
        <w:numPr>
          <w:ilvl w:val="0"/>
          <w:numId w:val="3"/>
        </w:numPr>
        <w:spacing w:before="65" w:after="65"/>
        <w:ind w:leftChars="0" w:firstLineChars="0"/>
      </w:pPr>
      <w:r w:rsidRPr="006F2A65">
        <w:rPr>
          <w:rFonts w:hint="eastAsia"/>
        </w:rPr>
        <w:t>交通島</w:t>
      </w:r>
    </w:p>
    <w:p w:rsidR="00F94F2F" w:rsidRPr="006F2A65" w:rsidRDefault="00F94F2F" w:rsidP="00F94F2F">
      <w:pPr>
        <w:pStyle w:val="af1"/>
        <w:spacing w:before="65" w:after="65"/>
        <w:ind w:leftChars="0" w:left="1754" w:firstLineChars="0" w:firstLine="0"/>
      </w:pPr>
      <w:r w:rsidRPr="006F2A65">
        <w:rPr>
          <w:rFonts w:hint="eastAsia"/>
        </w:rPr>
        <w:t>運用交通島之設置，係將路口複雜可能發生衝突之車流加以分隔、引導或管制，以達到促進交通安全之目的。</w:t>
      </w:r>
    </w:p>
    <w:p w:rsidR="00F94F2F" w:rsidRPr="006F2A65" w:rsidRDefault="00F94F2F" w:rsidP="00F94F2F">
      <w:pPr>
        <w:pStyle w:val="af1"/>
        <w:spacing w:before="65" w:after="65"/>
        <w:ind w:leftChars="0" w:left="1754" w:firstLineChars="0" w:firstLine="0"/>
      </w:pPr>
      <w:r w:rsidRPr="006F2A65">
        <w:rPr>
          <w:rFonts w:hint="eastAsia"/>
        </w:rPr>
        <w:t>茲以高雄市岡山區之七叉路口為例，透過交通島</w:t>
      </w:r>
      <w:r w:rsidRPr="006F2A65">
        <w:rPr>
          <w:rFonts w:hint="eastAsia"/>
        </w:rPr>
        <w:t>(</w:t>
      </w:r>
      <w:r w:rsidRPr="006F2A65">
        <w:rPr>
          <w:rFonts w:hint="eastAsia"/>
        </w:rPr>
        <w:t>分隔島、</w:t>
      </w:r>
      <w:proofErr w:type="gramStart"/>
      <w:r w:rsidRPr="006F2A65">
        <w:rPr>
          <w:rFonts w:hint="eastAsia"/>
        </w:rPr>
        <w:t>槽化線</w:t>
      </w:r>
      <w:proofErr w:type="gramEnd"/>
      <w:r w:rsidRPr="006F2A65">
        <w:rPr>
          <w:rFonts w:hint="eastAsia"/>
        </w:rPr>
        <w:t>)</w:t>
      </w:r>
      <w:r w:rsidRPr="006F2A65">
        <w:rPr>
          <w:rFonts w:hint="eastAsia"/>
        </w:rPr>
        <w:t>之規劃及標線之導引，將路口範圍縮減為較小且獨立之三處路口，可有效簡化路口複雜之交通動線，提升路口行車安全。</w:t>
      </w:r>
    </w:p>
    <w:tbl>
      <w:tblPr>
        <w:tblW w:w="0" w:type="auto"/>
        <w:jc w:val="center"/>
        <w:tblCellMar>
          <w:left w:w="57" w:type="dxa"/>
          <w:right w:w="57" w:type="dxa"/>
        </w:tblCellMar>
        <w:tblLook w:val="04A0" w:firstRow="1" w:lastRow="0" w:firstColumn="1" w:lastColumn="0" w:noHBand="0" w:noVBand="1"/>
      </w:tblPr>
      <w:tblGrid>
        <w:gridCol w:w="8148"/>
      </w:tblGrid>
      <w:tr w:rsidR="00980FE6" w:rsidRPr="006F2A65" w:rsidTr="00BD5F82">
        <w:trPr>
          <w:jc w:val="center"/>
        </w:trPr>
        <w:tc>
          <w:tcPr>
            <w:tcW w:w="8148" w:type="dxa"/>
            <w:shd w:val="clear" w:color="auto" w:fill="auto"/>
            <w:noWrap/>
            <w:vAlign w:val="center"/>
          </w:tcPr>
          <w:p w:rsidR="00F94F2F" w:rsidRPr="006F2A65" w:rsidRDefault="00F94F2F" w:rsidP="00BD5F82">
            <w:pPr>
              <w:jc w:val="center"/>
            </w:pPr>
            <w:r w:rsidRPr="006F2A65">
              <w:rPr>
                <w:noProof/>
              </w:rPr>
              <w:drawing>
                <wp:inline distT="0" distB="0" distL="0" distR="0" wp14:anchorId="59CF1B33" wp14:editId="7953548E">
                  <wp:extent cx="2493818" cy="1794568"/>
                  <wp:effectExtent l="0" t="0" r="190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8676" cy="1798064"/>
                          </a:xfrm>
                          <a:prstGeom prst="rect">
                            <a:avLst/>
                          </a:prstGeom>
                          <a:noFill/>
                          <a:ln>
                            <a:noFill/>
                          </a:ln>
                        </pic:spPr>
                      </pic:pic>
                    </a:graphicData>
                  </a:graphic>
                </wp:inline>
              </w:drawing>
            </w:r>
          </w:p>
        </w:tc>
      </w:tr>
      <w:tr w:rsidR="00980FE6" w:rsidRPr="006F2A65" w:rsidTr="00BD5F82">
        <w:trPr>
          <w:jc w:val="center"/>
        </w:trPr>
        <w:tc>
          <w:tcPr>
            <w:tcW w:w="8148" w:type="dxa"/>
            <w:shd w:val="clear" w:color="auto" w:fill="auto"/>
            <w:noWrap/>
            <w:vAlign w:val="center"/>
          </w:tcPr>
          <w:p w:rsidR="00F94F2F" w:rsidRPr="006F2A65" w:rsidRDefault="00F94F2F" w:rsidP="00BD5F82">
            <w:pPr>
              <w:jc w:val="center"/>
            </w:pPr>
            <w:r w:rsidRPr="006F2A65">
              <w:rPr>
                <w:noProof/>
              </w:rPr>
              <w:drawing>
                <wp:inline distT="0" distB="0" distL="0" distR="0" wp14:anchorId="0CDFD469" wp14:editId="01E46756">
                  <wp:extent cx="2493818" cy="1794567"/>
                  <wp:effectExtent l="0" t="0" r="190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6748" cy="1803871"/>
                          </a:xfrm>
                          <a:prstGeom prst="rect">
                            <a:avLst/>
                          </a:prstGeom>
                          <a:noFill/>
                          <a:ln>
                            <a:noFill/>
                          </a:ln>
                        </pic:spPr>
                      </pic:pic>
                    </a:graphicData>
                  </a:graphic>
                </wp:inline>
              </w:drawing>
            </w:r>
          </w:p>
        </w:tc>
      </w:tr>
    </w:tbl>
    <w:p w:rsidR="00F94F2F" w:rsidRPr="006F2A65" w:rsidRDefault="00F94F2F" w:rsidP="00F94F2F">
      <w:pPr>
        <w:pStyle w:val="ac"/>
        <w:spacing w:before="163" w:after="65"/>
      </w:pPr>
      <w:bookmarkStart w:id="895" w:name="_Toc75985043"/>
      <w:bookmarkStart w:id="896" w:name="_Toc75990281"/>
      <w:bookmarkStart w:id="897" w:name="_Toc91594135"/>
      <w:r w:rsidRPr="006F2A65">
        <w:rPr>
          <w:rFonts w:hint="eastAsia"/>
        </w:rPr>
        <w:t>圖</w:t>
      </w:r>
      <w:r w:rsidRPr="006F2A65">
        <w:rPr>
          <w:rFonts w:hint="eastAsia"/>
        </w:rPr>
        <w:t>2.7-5</w:t>
      </w:r>
      <w:r w:rsidR="00A21B03" w:rsidRPr="006F2A65">
        <w:rPr>
          <w:rFonts w:hint="eastAsia"/>
        </w:rPr>
        <w:t xml:space="preserve"> </w:t>
      </w:r>
      <w:r w:rsidRPr="006F2A65">
        <w:rPr>
          <w:rFonts w:hint="eastAsia"/>
        </w:rPr>
        <w:t>多岔路口範圍改善示意圖</w:t>
      </w:r>
      <w:bookmarkEnd w:id="895"/>
      <w:bookmarkEnd w:id="896"/>
      <w:bookmarkEnd w:id="897"/>
    </w:p>
    <w:p w:rsidR="00F94F2F" w:rsidRPr="006F2A65" w:rsidRDefault="00F94F2F" w:rsidP="00F94F2F">
      <w:pPr>
        <w:pStyle w:val="a9"/>
      </w:pPr>
      <w:r w:rsidRPr="006F2A65">
        <w:rPr>
          <w:rFonts w:hint="eastAsia"/>
        </w:rPr>
        <w:t>三、評估科技執法適用性</w:t>
      </w:r>
    </w:p>
    <w:p w:rsidR="00F94F2F" w:rsidRPr="006F2A65" w:rsidRDefault="00F94F2F" w:rsidP="00F94F2F">
      <w:pPr>
        <w:pStyle w:val="ae"/>
        <w:ind w:firstLine="480"/>
        <w:rPr>
          <w:rFonts w:eastAsia="華康細圓體"/>
        </w:rPr>
      </w:pPr>
      <w:r w:rsidRPr="006F2A65">
        <w:rPr>
          <w:rFonts w:eastAsia="華康細圓體" w:hint="eastAsia"/>
        </w:rPr>
        <w:t>本計畫係指科技設備運用於交通違規之執法，取代以往以人力為主之交通違規舉發方式，利用科技設備達到全時段或特定時段自動偵測違規態</w:t>
      </w:r>
      <w:r w:rsidRPr="006F2A65">
        <w:rPr>
          <w:rFonts w:eastAsia="華康細圓體" w:hint="eastAsia"/>
        </w:rPr>
        <w:lastRenderedPageBreak/>
        <w:t>樣，並針對違規行為逕行拍照</w:t>
      </w:r>
      <w:r w:rsidRPr="006F2A65">
        <w:rPr>
          <w:rFonts w:eastAsia="華康細圓體" w:hint="eastAsia"/>
        </w:rPr>
        <w:t>(</w:t>
      </w:r>
      <w:r w:rsidRPr="006F2A65">
        <w:rPr>
          <w:rFonts w:eastAsia="華康細圓體" w:hint="eastAsia"/>
        </w:rPr>
        <w:t>攝影</w:t>
      </w:r>
      <w:r w:rsidRPr="006F2A65">
        <w:rPr>
          <w:rFonts w:eastAsia="華康細圓體" w:hint="eastAsia"/>
        </w:rPr>
        <w:t>)</w:t>
      </w:r>
      <w:r w:rsidRPr="006F2A65">
        <w:rPr>
          <w:rFonts w:eastAsia="華康細圓體" w:hint="eastAsia"/>
        </w:rPr>
        <w:t>舉證及告發，為近年來交通執法之重點工作。如</w:t>
      </w:r>
      <w:r w:rsidRPr="006F2A65">
        <w:rPr>
          <w:rFonts w:eastAsia="華康細圓體" w:hint="eastAsia"/>
        </w:rPr>
        <w:t>:</w:t>
      </w:r>
      <w:r w:rsidRPr="006F2A65">
        <w:rPr>
          <w:rFonts w:eastAsia="華康細圓體" w:hint="eastAsia"/>
        </w:rPr>
        <w:t>機車直接左轉、分流式指向線、偏心式左轉道案例，皆可藉由科技設備輔助執法，不僅能節省警力，更能因舉發標準之一致性，降低舉發錯誤的機率，因此後續於方案</w:t>
      </w:r>
      <w:proofErr w:type="gramStart"/>
      <w:r w:rsidRPr="006F2A65">
        <w:rPr>
          <w:rFonts w:eastAsia="華康細圓體" w:hint="eastAsia"/>
        </w:rPr>
        <w:t>研擬時</w:t>
      </w:r>
      <w:proofErr w:type="gramEnd"/>
      <w:r w:rsidRPr="006F2A65">
        <w:rPr>
          <w:rFonts w:eastAsia="華康細圓體" w:hint="eastAsia"/>
        </w:rPr>
        <w:t>，亦會評估科技執法應用於肇事路口可行性。</w:t>
      </w:r>
    </w:p>
    <w:p w:rsidR="00F94F2F" w:rsidRPr="006F2A65" w:rsidRDefault="00F94F2F" w:rsidP="00F94F2F">
      <w:pPr>
        <w:pStyle w:val="ae"/>
        <w:ind w:firstLine="480"/>
        <w:rPr>
          <w:rFonts w:eastAsia="華康細圓體"/>
        </w:rPr>
      </w:pPr>
      <w:r w:rsidRPr="006F2A65">
        <w:rPr>
          <w:rFonts w:eastAsia="華康細圓體" w:hint="eastAsia"/>
        </w:rPr>
        <w:t>桃園市近年來多有利用相關科技執法之案例，包含</w:t>
      </w:r>
      <w:r w:rsidRPr="006F2A65">
        <w:rPr>
          <w:rFonts w:hint="eastAsia"/>
          <w:lang w:bidi="he-IL"/>
        </w:rPr>
        <w:t>「桃園科技執法</w:t>
      </w:r>
      <w:r w:rsidRPr="006F2A65">
        <w:rPr>
          <w:rFonts w:hint="eastAsia"/>
          <w:lang w:bidi="he-IL"/>
        </w:rPr>
        <w:t>(</w:t>
      </w:r>
      <w:r w:rsidRPr="006F2A65">
        <w:rPr>
          <w:rFonts w:hint="eastAsia"/>
          <w:lang w:bidi="he-IL"/>
        </w:rPr>
        <w:t>闖紅燈照相</w:t>
      </w:r>
      <w:r w:rsidRPr="006F2A65">
        <w:rPr>
          <w:rFonts w:hint="eastAsia"/>
          <w:lang w:bidi="he-IL"/>
        </w:rPr>
        <w:t>)</w:t>
      </w:r>
      <w:r w:rsidRPr="006F2A65">
        <w:rPr>
          <w:rFonts w:hint="eastAsia"/>
          <w:lang w:bidi="he-IL"/>
        </w:rPr>
        <w:t>」、「路口多功能科技執法設備」、「林口交流道科技執法」「固定影像偵測系統」，至於其他縣市則有「自動辨識違規停車」、「交通執法科技中心」、「攝影機結合</w:t>
      </w:r>
      <w:r w:rsidRPr="006F2A65">
        <w:rPr>
          <w:rFonts w:hint="eastAsia"/>
          <w:lang w:bidi="he-IL"/>
        </w:rPr>
        <w:t>AI</w:t>
      </w:r>
      <w:r w:rsidRPr="006F2A65">
        <w:rPr>
          <w:rFonts w:hint="eastAsia"/>
          <w:lang w:bidi="he-IL"/>
        </w:rPr>
        <w:t>車牌辨識系統」、「違規停車與行車之科技執法」，如表</w:t>
      </w:r>
      <w:r w:rsidRPr="006F2A65">
        <w:rPr>
          <w:rFonts w:hint="eastAsia"/>
          <w:lang w:bidi="he-IL"/>
        </w:rPr>
        <w:t>2.7-3</w:t>
      </w:r>
      <w:r w:rsidRPr="006F2A65">
        <w:rPr>
          <w:rFonts w:hint="eastAsia"/>
          <w:lang w:bidi="he-IL"/>
        </w:rPr>
        <w:t>所示。</w:t>
      </w:r>
    </w:p>
    <w:p w:rsidR="00F94F2F" w:rsidRPr="006F2A65" w:rsidRDefault="00F94F2F" w:rsidP="00F94F2F">
      <w:pPr>
        <w:pStyle w:val="aa"/>
        <w:spacing w:before="326"/>
      </w:pPr>
      <w:bookmarkStart w:id="898" w:name="_Toc91594120"/>
      <w:r w:rsidRPr="006F2A65">
        <w:rPr>
          <w:rFonts w:hint="eastAsia"/>
        </w:rPr>
        <w:t>表</w:t>
      </w:r>
      <w:r w:rsidRPr="006F2A65">
        <w:rPr>
          <w:rFonts w:hint="eastAsia"/>
        </w:rPr>
        <w:t>2.7-3</w:t>
      </w:r>
      <w:r w:rsidR="00A21B03" w:rsidRPr="006F2A65">
        <w:rPr>
          <w:rFonts w:hint="eastAsia"/>
        </w:rPr>
        <w:t xml:space="preserve"> </w:t>
      </w:r>
      <w:r w:rsidRPr="006F2A65">
        <w:rPr>
          <w:rFonts w:hint="eastAsia"/>
        </w:rPr>
        <w:t>科技執法案例彙整</w:t>
      </w:r>
      <w:bookmarkEnd w:id="898"/>
    </w:p>
    <w:tbl>
      <w:tblPr>
        <w:tblStyle w:val="af6"/>
        <w:tblW w:w="0" w:type="auto"/>
        <w:tblLook w:val="04A0" w:firstRow="1" w:lastRow="0" w:firstColumn="1" w:lastColumn="0" w:noHBand="0" w:noVBand="1"/>
      </w:tblPr>
      <w:tblGrid>
        <w:gridCol w:w="704"/>
        <w:gridCol w:w="1276"/>
        <w:gridCol w:w="2693"/>
        <w:gridCol w:w="3629"/>
      </w:tblGrid>
      <w:tr w:rsidR="00980FE6" w:rsidRPr="006F2A65" w:rsidTr="00BD5F82">
        <w:tc>
          <w:tcPr>
            <w:tcW w:w="704" w:type="dxa"/>
            <w:shd w:val="clear" w:color="auto" w:fill="D9D9D9" w:themeFill="background1" w:themeFillShade="D9"/>
            <w:vAlign w:val="center"/>
          </w:tcPr>
          <w:p w:rsidR="00F94F2F" w:rsidRPr="006F2A65" w:rsidRDefault="00F94F2F" w:rsidP="00BD5F82">
            <w:pPr>
              <w:pStyle w:val="a3"/>
              <w:spacing w:before="65" w:after="65"/>
            </w:pPr>
            <w:r w:rsidRPr="006F2A65">
              <w:t>項次</w:t>
            </w:r>
          </w:p>
        </w:tc>
        <w:tc>
          <w:tcPr>
            <w:tcW w:w="1276" w:type="dxa"/>
            <w:shd w:val="clear" w:color="auto" w:fill="D9D9D9" w:themeFill="background1" w:themeFillShade="D9"/>
            <w:vAlign w:val="center"/>
          </w:tcPr>
          <w:p w:rsidR="00F94F2F" w:rsidRPr="006F2A65" w:rsidRDefault="00F94F2F" w:rsidP="00BD5F82">
            <w:pPr>
              <w:pStyle w:val="a3"/>
              <w:spacing w:before="65" w:after="65"/>
            </w:pPr>
            <w:r w:rsidRPr="006F2A65">
              <w:t>實施縣市</w:t>
            </w:r>
          </w:p>
        </w:tc>
        <w:tc>
          <w:tcPr>
            <w:tcW w:w="2693" w:type="dxa"/>
            <w:shd w:val="clear" w:color="auto" w:fill="D9D9D9" w:themeFill="background1" w:themeFillShade="D9"/>
            <w:vAlign w:val="center"/>
          </w:tcPr>
          <w:p w:rsidR="00F94F2F" w:rsidRPr="006F2A65" w:rsidRDefault="00F94F2F" w:rsidP="00BD5F82">
            <w:pPr>
              <w:pStyle w:val="a3"/>
              <w:spacing w:before="65" w:after="65"/>
            </w:pPr>
            <w:r w:rsidRPr="006F2A65">
              <w:t>執法科技設備</w:t>
            </w:r>
          </w:p>
        </w:tc>
        <w:tc>
          <w:tcPr>
            <w:tcW w:w="3629" w:type="dxa"/>
            <w:shd w:val="clear" w:color="auto" w:fill="D9D9D9" w:themeFill="background1" w:themeFillShade="D9"/>
            <w:vAlign w:val="center"/>
          </w:tcPr>
          <w:p w:rsidR="00F94F2F" w:rsidRPr="006F2A65" w:rsidRDefault="00F94F2F" w:rsidP="00BD5F82">
            <w:pPr>
              <w:pStyle w:val="a3"/>
              <w:spacing w:before="65" w:after="65"/>
            </w:pPr>
            <w:r w:rsidRPr="006F2A65">
              <w:t>目的</w:t>
            </w:r>
          </w:p>
        </w:tc>
      </w:tr>
      <w:tr w:rsidR="00980FE6" w:rsidRPr="006F2A65" w:rsidTr="00BD5F82">
        <w:tc>
          <w:tcPr>
            <w:tcW w:w="704" w:type="dxa"/>
            <w:vAlign w:val="center"/>
          </w:tcPr>
          <w:p w:rsidR="00F94F2F" w:rsidRPr="006F2A65" w:rsidRDefault="00F94F2F" w:rsidP="00BD5F82">
            <w:pPr>
              <w:pStyle w:val="a3"/>
              <w:spacing w:before="65" w:after="65"/>
              <w:jc w:val="left"/>
            </w:pPr>
            <w:r w:rsidRPr="006F2A65">
              <w:rPr>
                <w:rFonts w:hint="eastAsia"/>
              </w:rPr>
              <w:t>1</w:t>
            </w:r>
          </w:p>
        </w:tc>
        <w:tc>
          <w:tcPr>
            <w:tcW w:w="1276" w:type="dxa"/>
            <w:vAlign w:val="center"/>
          </w:tcPr>
          <w:p w:rsidR="00F94F2F" w:rsidRPr="006F2A65" w:rsidRDefault="00F94F2F" w:rsidP="00BD5F82">
            <w:pPr>
              <w:pStyle w:val="a3"/>
              <w:spacing w:before="65" w:after="65"/>
              <w:jc w:val="left"/>
            </w:pPr>
            <w:r w:rsidRPr="006F2A65">
              <w:t>桃園市</w:t>
            </w:r>
          </w:p>
        </w:tc>
        <w:tc>
          <w:tcPr>
            <w:tcW w:w="2693" w:type="dxa"/>
            <w:vAlign w:val="center"/>
          </w:tcPr>
          <w:p w:rsidR="00F94F2F" w:rsidRPr="006F2A65" w:rsidRDefault="00F94F2F" w:rsidP="00BD5F82">
            <w:pPr>
              <w:pStyle w:val="a3"/>
              <w:spacing w:before="65" w:after="65"/>
              <w:jc w:val="left"/>
            </w:pPr>
            <w:r w:rsidRPr="006F2A65">
              <w:rPr>
                <w:snapToGrid w:val="0"/>
              </w:rPr>
              <w:t>租賃式科技執法</w:t>
            </w:r>
          </w:p>
        </w:tc>
        <w:tc>
          <w:tcPr>
            <w:tcW w:w="3629" w:type="dxa"/>
            <w:vAlign w:val="center"/>
          </w:tcPr>
          <w:p w:rsidR="00F94F2F" w:rsidRPr="006F2A65" w:rsidRDefault="00F94F2F" w:rsidP="00BD5F82">
            <w:pPr>
              <w:pStyle w:val="a3"/>
              <w:spacing w:before="65" w:after="65"/>
              <w:jc w:val="left"/>
            </w:pPr>
            <w:r w:rsidRPr="006F2A65">
              <w:rPr>
                <w:rFonts w:hint="eastAsia"/>
              </w:rPr>
              <w:t>20</w:t>
            </w:r>
            <w:r w:rsidRPr="006F2A65">
              <w:rPr>
                <w:rFonts w:hint="eastAsia"/>
              </w:rPr>
              <w:t>處闖紅燈</w:t>
            </w:r>
            <w:r w:rsidRPr="006F2A65">
              <w:t>監測與舉發</w:t>
            </w:r>
          </w:p>
        </w:tc>
      </w:tr>
      <w:tr w:rsidR="00980FE6" w:rsidRPr="006F2A65" w:rsidTr="00BD5F82">
        <w:tc>
          <w:tcPr>
            <w:tcW w:w="704" w:type="dxa"/>
            <w:vAlign w:val="center"/>
          </w:tcPr>
          <w:p w:rsidR="00F94F2F" w:rsidRPr="006F2A65" w:rsidRDefault="00F94F2F" w:rsidP="00BD5F82">
            <w:pPr>
              <w:pStyle w:val="a3"/>
              <w:spacing w:before="65" w:after="65"/>
              <w:jc w:val="left"/>
            </w:pPr>
            <w:r w:rsidRPr="006F2A65">
              <w:rPr>
                <w:rFonts w:hint="eastAsia"/>
              </w:rPr>
              <w:t>2</w:t>
            </w:r>
          </w:p>
        </w:tc>
        <w:tc>
          <w:tcPr>
            <w:tcW w:w="1276" w:type="dxa"/>
            <w:vAlign w:val="center"/>
          </w:tcPr>
          <w:p w:rsidR="00F94F2F" w:rsidRPr="006F2A65" w:rsidRDefault="00F94F2F" w:rsidP="00BD5F82">
            <w:pPr>
              <w:pStyle w:val="a3"/>
              <w:spacing w:before="65" w:after="65"/>
              <w:jc w:val="left"/>
            </w:pPr>
            <w:r w:rsidRPr="006F2A65">
              <w:t>桃園市</w:t>
            </w:r>
          </w:p>
        </w:tc>
        <w:tc>
          <w:tcPr>
            <w:tcW w:w="2693" w:type="dxa"/>
            <w:vAlign w:val="center"/>
          </w:tcPr>
          <w:p w:rsidR="00F94F2F" w:rsidRPr="006F2A65" w:rsidRDefault="00F94F2F" w:rsidP="00BD5F82">
            <w:pPr>
              <w:pStyle w:val="a3"/>
              <w:spacing w:before="65" w:after="65"/>
              <w:jc w:val="left"/>
            </w:pPr>
            <w:r w:rsidRPr="006F2A65">
              <w:rPr>
                <w:rFonts w:hint="eastAsia"/>
              </w:rPr>
              <w:t>路口多功能科技執法設備</w:t>
            </w:r>
          </w:p>
        </w:tc>
        <w:tc>
          <w:tcPr>
            <w:tcW w:w="3629" w:type="dxa"/>
            <w:vAlign w:val="center"/>
          </w:tcPr>
          <w:p w:rsidR="00F94F2F" w:rsidRPr="006F2A65" w:rsidRDefault="00F94F2F" w:rsidP="00BD5F82">
            <w:pPr>
              <w:pStyle w:val="a3"/>
              <w:spacing w:before="65" w:after="65"/>
              <w:jc w:val="left"/>
            </w:pPr>
            <w:r w:rsidRPr="006F2A65">
              <w:rPr>
                <w:rFonts w:hint="eastAsia"/>
              </w:rPr>
              <w:t>5</w:t>
            </w:r>
            <w:r w:rsidRPr="006F2A65">
              <w:rPr>
                <w:rFonts w:hint="eastAsia"/>
              </w:rPr>
              <w:t>處闖紅燈、超速、未依標誌、標線指示行駛</w:t>
            </w:r>
          </w:p>
        </w:tc>
      </w:tr>
      <w:tr w:rsidR="00980FE6" w:rsidRPr="006F2A65" w:rsidTr="00BD5F82">
        <w:tc>
          <w:tcPr>
            <w:tcW w:w="704" w:type="dxa"/>
            <w:vAlign w:val="center"/>
          </w:tcPr>
          <w:p w:rsidR="00F94F2F" w:rsidRPr="006F2A65" w:rsidRDefault="00F94F2F" w:rsidP="00BD5F82">
            <w:pPr>
              <w:pStyle w:val="a3"/>
              <w:spacing w:before="65" w:after="65"/>
              <w:jc w:val="left"/>
            </w:pPr>
            <w:r w:rsidRPr="006F2A65">
              <w:rPr>
                <w:rFonts w:hint="eastAsia"/>
              </w:rPr>
              <w:t>3</w:t>
            </w:r>
          </w:p>
        </w:tc>
        <w:tc>
          <w:tcPr>
            <w:tcW w:w="1276" w:type="dxa"/>
            <w:vAlign w:val="center"/>
          </w:tcPr>
          <w:p w:rsidR="00F94F2F" w:rsidRPr="006F2A65" w:rsidRDefault="00F94F2F" w:rsidP="00BD5F82">
            <w:pPr>
              <w:pStyle w:val="a3"/>
              <w:spacing w:before="65" w:after="65"/>
              <w:jc w:val="left"/>
            </w:pPr>
            <w:r w:rsidRPr="006F2A65">
              <w:t>桃園市</w:t>
            </w:r>
          </w:p>
        </w:tc>
        <w:tc>
          <w:tcPr>
            <w:tcW w:w="2693" w:type="dxa"/>
            <w:vAlign w:val="center"/>
          </w:tcPr>
          <w:p w:rsidR="00F94F2F" w:rsidRPr="006F2A65" w:rsidRDefault="00F94F2F" w:rsidP="00BD5F82">
            <w:pPr>
              <w:pStyle w:val="a3"/>
              <w:spacing w:before="65" w:after="65"/>
              <w:jc w:val="left"/>
            </w:pPr>
            <w:r w:rsidRPr="006F2A65">
              <w:rPr>
                <w:rFonts w:hint="eastAsia"/>
              </w:rPr>
              <w:t>AI</w:t>
            </w:r>
            <w:r w:rsidRPr="006F2A65">
              <w:rPr>
                <w:rFonts w:hint="eastAsia"/>
              </w:rPr>
              <w:t>辨識系統（</w:t>
            </w:r>
            <w:r w:rsidRPr="006F2A65">
              <w:t>定點攝影、車牌辨識、影像儲存</w:t>
            </w:r>
            <w:r w:rsidRPr="006F2A65">
              <w:rPr>
                <w:rFonts w:hint="eastAsia"/>
              </w:rPr>
              <w:t>）</w:t>
            </w:r>
          </w:p>
        </w:tc>
        <w:tc>
          <w:tcPr>
            <w:tcW w:w="3629" w:type="dxa"/>
            <w:vAlign w:val="center"/>
          </w:tcPr>
          <w:p w:rsidR="00F94F2F" w:rsidRPr="006F2A65" w:rsidRDefault="00F94F2F" w:rsidP="00BD5F82">
            <w:pPr>
              <w:pStyle w:val="a3"/>
              <w:spacing w:before="65" w:after="65"/>
              <w:jc w:val="left"/>
            </w:pPr>
            <w:r w:rsidRPr="006F2A65">
              <w:rPr>
                <w:rFonts w:hint="eastAsia"/>
              </w:rPr>
              <w:t>林口交流道附近，未依標線行駛、未保持路口淨空、闖紅燈等違規車輛偵測</w:t>
            </w:r>
          </w:p>
        </w:tc>
      </w:tr>
      <w:tr w:rsidR="00980FE6" w:rsidRPr="006F2A65" w:rsidTr="00BD5F82">
        <w:tc>
          <w:tcPr>
            <w:tcW w:w="704" w:type="dxa"/>
            <w:vAlign w:val="center"/>
          </w:tcPr>
          <w:p w:rsidR="00F94F2F" w:rsidRPr="006F2A65" w:rsidRDefault="00F94F2F" w:rsidP="00BD5F82">
            <w:pPr>
              <w:pStyle w:val="a3"/>
              <w:spacing w:before="65" w:after="65"/>
              <w:jc w:val="left"/>
            </w:pPr>
            <w:r w:rsidRPr="006F2A65">
              <w:rPr>
                <w:rFonts w:hint="eastAsia"/>
              </w:rPr>
              <w:t>4</w:t>
            </w:r>
          </w:p>
        </w:tc>
        <w:tc>
          <w:tcPr>
            <w:tcW w:w="1276" w:type="dxa"/>
            <w:vAlign w:val="center"/>
          </w:tcPr>
          <w:p w:rsidR="00F94F2F" w:rsidRPr="006F2A65" w:rsidRDefault="00F94F2F" w:rsidP="00BD5F82">
            <w:pPr>
              <w:pStyle w:val="a3"/>
              <w:spacing w:before="65" w:after="65"/>
              <w:jc w:val="left"/>
            </w:pPr>
            <w:r w:rsidRPr="006F2A65">
              <w:t>桃園市</w:t>
            </w:r>
          </w:p>
        </w:tc>
        <w:tc>
          <w:tcPr>
            <w:tcW w:w="2693" w:type="dxa"/>
            <w:vAlign w:val="center"/>
          </w:tcPr>
          <w:p w:rsidR="00F94F2F" w:rsidRPr="006F2A65" w:rsidRDefault="00F94F2F" w:rsidP="00BD5F82">
            <w:pPr>
              <w:pStyle w:val="a3"/>
              <w:spacing w:before="65" w:after="65"/>
              <w:jc w:val="left"/>
            </w:pPr>
            <w:r w:rsidRPr="006F2A65">
              <w:rPr>
                <w:rFonts w:hint="eastAsia"/>
              </w:rPr>
              <w:t>固定影像偵測系統</w:t>
            </w:r>
          </w:p>
        </w:tc>
        <w:tc>
          <w:tcPr>
            <w:tcW w:w="3629" w:type="dxa"/>
            <w:vAlign w:val="center"/>
          </w:tcPr>
          <w:p w:rsidR="00F94F2F" w:rsidRPr="006F2A65" w:rsidRDefault="00F94F2F" w:rsidP="00BD5F82">
            <w:pPr>
              <w:pStyle w:val="a3"/>
              <w:spacing w:before="65" w:after="65"/>
              <w:jc w:val="left"/>
            </w:pPr>
            <w:r w:rsidRPr="006F2A65">
              <w:rPr>
                <w:rFonts w:hint="eastAsia"/>
              </w:rPr>
              <w:t>未依標線行駛、未保持路口淨空、闖紅燈等違規車輛偵測</w:t>
            </w:r>
          </w:p>
        </w:tc>
      </w:tr>
      <w:tr w:rsidR="00980FE6" w:rsidRPr="006F2A65" w:rsidTr="00BD5F82">
        <w:tc>
          <w:tcPr>
            <w:tcW w:w="704" w:type="dxa"/>
            <w:vAlign w:val="center"/>
          </w:tcPr>
          <w:p w:rsidR="00F94F2F" w:rsidRPr="006F2A65" w:rsidRDefault="00F94F2F" w:rsidP="00BD5F82">
            <w:pPr>
              <w:pStyle w:val="a3"/>
              <w:spacing w:before="65" w:after="65"/>
              <w:jc w:val="left"/>
            </w:pPr>
            <w:r w:rsidRPr="006F2A65">
              <w:rPr>
                <w:rFonts w:hint="eastAsia"/>
              </w:rPr>
              <w:t>5</w:t>
            </w:r>
          </w:p>
        </w:tc>
        <w:tc>
          <w:tcPr>
            <w:tcW w:w="1276" w:type="dxa"/>
            <w:vAlign w:val="center"/>
          </w:tcPr>
          <w:p w:rsidR="00F94F2F" w:rsidRPr="006F2A65" w:rsidRDefault="00F94F2F" w:rsidP="00BD5F82">
            <w:pPr>
              <w:pStyle w:val="a3"/>
              <w:spacing w:before="65" w:after="65"/>
              <w:jc w:val="left"/>
            </w:pPr>
            <w:r w:rsidRPr="006F2A65">
              <w:t>屏東縣</w:t>
            </w:r>
          </w:p>
        </w:tc>
        <w:tc>
          <w:tcPr>
            <w:tcW w:w="2693" w:type="dxa"/>
            <w:vAlign w:val="center"/>
          </w:tcPr>
          <w:p w:rsidR="00F94F2F" w:rsidRPr="006F2A65" w:rsidRDefault="00F94F2F" w:rsidP="00BD5F82">
            <w:pPr>
              <w:pStyle w:val="a3"/>
              <w:spacing w:before="65" w:after="65"/>
              <w:jc w:val="left"/>
              <w:rPr>
                <w:snapToGrid w:val="0"/>
              </w:rPr>
            </w:pPr>
            <w:r w:rsidRPr="006F2A65">
              <w:t>自動辨識違規停車</w:t>
            </w:r>
          </w:p>
        </w:tc>
        <w:tc>
          <w:tcPr>
            <w:tcW w:w="3629" w:type="dxa"/>
            <w:vAlign w:val="center"/>
          </w:tcPr>
          <w:p w:rsidR="00F94F2F" w:rsidRPr="006F2A65" w:rsidRDefault="00F94F2F" w:rsidP="00BD5F82">
            <w:pPr>
              <w:pStyle w:val="a3"/>
              <w:spacing w:before="65" w:after="65"/>
              <w:jc w:val="left"/>
            </w:pPr>
            <w:r w:rsidRPr="006F2A65">
              <w:t>違規停車監測與舉發。</w:t>
            </w:r>
          </w:p>
        </w:tc>
      </w:tr>
      <w:tr w:rsidR="00980FE6" w:rsidRPr="006F2A65" w:rsidTr="00BD5F82">
        <w:tc>
          <w:tcPr>
            <w:tcW w:w="704" w:type="dxa"/>
            <w:vAlign w:val="center"/>
          </w:tcPr>
          <w:p w:rsidR="00F94F2F" w:rsidRPr="006F2A65" w:rsidRDefault="00F94F2F" w:rsidP="00BD5F82">
            <w:pPr>
              <w:pStyle w:val="a3"/>
              <w:spacing w:before="65" w:after="65"/>
              <w:jc w:val="left"/>
            </w:pPr>
            <w:r w:rsidRPr="006F2A65">
              <w:rPr>
                <w:rFonts w:hint="eastAsia"/>
              </w:rPr>
              <w:t>6</w:t>
            </w:r>
          </w:p>
        </w:tc>
        <w:tc>
          <w:tcPr>
            <w:tcW w:w="1276" w:type="dxa"/>
            <w:vAlign w:val="center"/>
          </w:tcPr>
          <w:p w:rsidR="00F94F2F" w:rsidRPr="006F2A65" w:rsidRDefault="00F94F2F" w:rsidP="00BD5F82">
            <w:pPr>
              <w:pStyle w:val="a3"/>
              <w:spacing w:before="65" w:after="65"/>
              <w:jc w:val="left"/>
            </w:pPr>
            <w:r w:rsidRPr="006F2A65">
              <w:t>台中市</w:t>
            </w:r>
          </w:p>
        </w:tc>
        <w:tc>
          <w:tcPr>
            <w:tcW w:w="2693" w:type="dxa"/>
            <w:vAlign w:val="center"/>
          </w:tcPr>
          <w:p w:rsidR="00F94F2F" w:rsidRPr="006F2A65" w:rsidRDefault="00F94F2F" w:rsidP="00BD5F82">
            <w:pPr>
              <w:pStyle w:val="a3"/>
              <w:spacing w:before="65" w:after="65"/>
              <w:jc w:val="left"/>
            </w:pPr>
            <w:r w:rsidRPr="006F2A65">
              <w:t>交通執法科技中心</w:t>
            </w:r>
          </w:p>
        </w:tc>
        <w:tc>
          <w:tcPr>
            <w:tcW w:w="3629" w:type="dxa"/>
            <w:vAlign w:val="center"/>
          </w:tcPr>
          <w:p w:rsidR="00F94F2F" w:rsidRPr="006F2A65" w:rsidRDefault="00F94F2F" w:rsidP="00BD5F82">
            <w:pPr>
              <w:pStyle w:val="a3"/>
              <w:spacing w:before="65" w:after="65"/>
              <w:jc w:val="left"/>
            </w:pPr>
            <w:r w:rsidRPr="006F2A65">
              <w:t>整合交通執法相關違規作業、設備、人力等系統化管理機制，藉此分析出易違規、易肇事的熱點、時段。</w:t>
            </w:r>
          </w:p>
        </w:tc>
      </w:tr>
      <w:tr w:rsidR="00980FE6" w:rsidRPr="006F2A65" w:rsidTr="00BD5F82">
        <w:tc>
          <w:tcPr>
            <w:tcW w:w="704" w:type="dxa"/>
            <w:vAlign w:val="center"/>
          </w:tcPr>
          <w:p w:rsidR="00F94F2F" w:rsidRPr="006F2A65" w:rsidRDefault="00F94F2F" w:rsidP="00BD5F82">
            <w:pPr>
              <w:pStyle w:val="a3"/>
              <w:spacing w:before="65" w:after="65"/>
              <w:jc w:val="left"/>
            </w:pPr>
            <w:r w:rsidRPr="006F2A65">
              <w:rPr>
                <w:rFonts w:hint="eastAsia"/>
              </w:rPr>
              <w:t>7</w:t>
            </w:r>
          </w:p>
        </w:tc>
        <w:tc>
          <w:tcPr>
            <w:tcW w:w="1276" w:type="dxa"/>
            <w:vAlign w:val="center"/>
          </w:tcPr>
          <w:p w:rsidR="00F94F2F" w:rsidRPr="006F2A65" w:rsidRDefault="00F94F2F" w:rsidP="00BD5F82">
            <w:pPr>
              <w:pStyle w:val="a3"/>
              <w:spacing w:before="65" w:after="65"/>
              <w:jc w:val="left"/>
            </w:pPr>
            <w:r w:rsidRPr="006F2A65">
              <w:t>雲林縣</w:t>
            </w:r>
          </w:p>
        </w:tc>
        <w:tc>
          <w:tcPr>
            <w:tcW w:w="2693" w:type="dxa"/>
            <w:vAlign w:val="center"/>
          </w:tcPr>
          <w:p w:rsidR="00F94F2F" w:rsidRPr="006F2A65" w:rsidRDefault="00F94F2F" w:rsidP="00BD5F82">
            <w:pPr>
              <w:pStyle w:val="a3"/>
              <w:spacing w:before="65" w:after="65"/>
              <w:jc w:val="left"/>
            </w:pPr>
            <w:r w:rsidRPr="006F2A65">
              <w:t>攝影機結合</w:t>
            </w:r>
            <w:r w:rsidRPr="006F2A65">
              <w:t>AI</w:t>
            </w:r>
            <w:r w:rsidRPr="006F2A65">
              <w:t>車牌辨識系統</w:t>
            </w:r>
          </w:p>
        </w:tc>
        <w:tc>
          <w:tcPr>
            <w:tcW w:w="3629" w:type="dxa"/>
            <w:vAlign w:val="center"/>
          </w:tcPr>
          <w:p w:rsidR="00F94F2F" w:rsidRPr="006F2A65" w:rsidRDefault="00F94F2F" w:rsidP="00BD5F82">
            <w:pPr>
              <w:pStyle w:val="a3"/>
              <w:spacing w:before="65" w:after="65"/>
              <w:jc w:val="left"/>
            </w:pPr>
            <w:r w:rsidRPr="006F2A65">
              <w:t>闖紅燈、超速、違規迴轉、未依規定車道行駛及超越停止線等違規。</w:t>
            </w:r>
          </w:p>
        </w:tc>
      </w:tr>
      <w:tr w:rsidR="00980FE6" w:rsidRPr="006F2A65" w:rsidTr="00BD5F82">
        <w:tc>
          <w:tcPr>
            <w:tcW w:w="704" w:type="dxa"/>
            <w:vAlign w:val="center"/>
          </w:tcPr>
          <w:p w:rsidR="00F94F2F" w:rsidRPr="006F2A65" w:rsidRDefault="00F94F2F" w:rsidP="00BD5F82">
            <w:pPr>
              <w:pStyle w:val="a3"/>
              <w:spacing w:before="65" w:after="65"/>
              <w:jc w:val="left"/>
            </w:pPr>
            <w:r w:rsidRPr="006F2A65">
              <w:rPr>
                <w:rFonts w:hint="eastAsia"/>
              </w:rPr>
              <w:t>8</w:t>
            </w:r>
          </w:p>
        </w:tc>
        <w:tc>
          <w:tcPr>
            <w:tcW w:w="1276" w:type="dxa"/>
            <w:vAlign w:val="center"/>
          </w:tcPr>
          <w:p w:rsidR="00F94F2F" w:rsidRPr="006F2A65" w:rsidRDefault="00F94F2F" w:rsidP="00BD5F82">
            <w:pPr>
              <w:pStyle w:val="a3"/>
              <w:spacing w:before="65" w:after="65"/>
              <w:jc w:val="left"/>
            </w:pPr>
            <w:r w:rsidRPr="006F2A65">
              <w:t>台北市</w:t>
            </w:r>
          </w:p>
        </w:tc>
        <w:tc>
          <w:tcPr>
            <w:tcW w:w="2693" w:type="dxa"/>
            <w:vAlign w:val="center"/>
          </w:tcPr>
          <w:p w:rsidR="00F94F2F" w:rsidRPr="006F2A65" w:rsidRDefault="00F94F2F" w:rsidP="00BD5F82">
            <w:pPr>
              <w:pStyle w:val="a3"/>
              <w:spacing w:before="65" w:after="65"/>
              <w:jc w:val="left"/>
            </w:pPr>
            <w:r w:rsidRPr="006F2A65">
              <w:t>違規停車與行車之科技執法</w:t>
            </w:r>
          </w:p>
        </w:tc>
        <w:tc>
          <w:tcPr>
            <w:tcW w:w="3629" w:type="dxa"/>
            <w:vAlign w:val="center"/>
          </w:tcPr>
          <w:p w:rsidR="00F94F2F" w:rsidRPr="006F2A65" w:rsidRDefault="00F94F2F" w:rsidP="00BD5F82">
            <w:pPr>
              <w:pStyle w:val="a3"/>
              <w:spacing w:before="65" w:after="65"/>
              <w:jc w:val="left"/>
            </w:pPr>
            <w:r w:rsidRPr="006F2A65">
              <w:t>取締車輛違規停車、違規行駛管制區、跨越雙白線</w:t>
            </w:r>
            <w:proofErr w:type="gramStart"/>
            <w:r w:rsidRPr="006F2A65">
              <w:t>及槽化線</w:t>
            </w:r>
            <w:proofErr w:type="gramEnd"/>
          </w:p>
        </w:tc>
      </w:tr>
    </w:tbl>
    <w:p w:rsidR="006551C6" w:rsidRPr="006F2A65" w:rsidRDefault="00F94F2F" w:rsidP="003F303B">
      <w:pPr>
        <w:pStyle w:val="a4"/>
      </w:pPr>
      <w:r w:rsidRPr="006F2A65">
        <w:rPr>
          <w:rFonts w:hint="eastAsia"/>
        </w:rPr>
        <w:t>參考資料：屏東縣政府警察局交通隊、台中市政府警察局交通大隊、雲林縣政府警察局交通大隊、台北市政府警察局交通大隊、桃園市政府警察局交通大隊。</w:t>
      </w:r>
    </w:p>
    <w:p w:rsidR="00F94F2F" w:rsidRPr="006F2A65" w:rsidRDefault="00F94F2F" w:rsidP="00F94F2F">
      <w:pPr>
        <w:pStyle w:val="a9"/>
      </w:pPr>
      <w:r w:rsidRPr="006F2A65">
        <w:rPr>
          <w:rFonts w:hint="eastAsia"/>
        </w:rPr>
        <w:t>四、績效評估確認可行改善措施</w:t>
      </w:r>
    </w:p>
    <w:p w:rsidR="00F94F2F" w:rsidRPr="006F2A65" w:rsidRDefault="00F94F2F" w:rsidP="00F94F2F">
      <w:pPr>
        <w:pStyle w:val="ae"/>
        <w:ind w:firstLine="480"/>
        <w:rPr>
          <w:rFonts w:eastAsia="華康細圓體"/>
        </w:rPr>
      </w:pPr>
      <w:r w:rsidRPr="006F2A65">
        <w:rPr>
          <w:rFonts w:eastAsia="華康細圓體" w:hint="eastAsia"/>
        </w:rPr>
        <w:t>擬定初步改善策略後，視需求採用適合模擬軟體進行分析評估，如</w:t>
      </w:r>
      <w:proofErr w:type="spellStart"/>
      <w:r w:rsidRPr="006F2A65">
        <w:rPr>
          <w:rFonts w:eastAsia="華康細圓體"/>
        </w:rPr>
        <w:t>Autoturn</w:t>
      </w:r>
      <w:proofErr w:type="spellEnd"/>
      <w:r w:rsidRPr="006F2A65">
        <w:rPr>
          <w:rFonts w:eastAsia="華康細圓體" w:hint="eastAsia"/>
        </w:rPr>
        <w:t>進行轉彎軌跡分析、</w:t>
      </w:r>
      <w:r w:rsidRPr="006F2A65">
        <w:rPr>
          <w:rFonts w:eastAsia="華康細圓體" w:hint="eastAsia"/>
        </w:rPr>
        <w:t>S</w:t>
      </w:r>
      <w:r w:rsidRPr="006F2A65">
        <w:rPr>
          <w:rFonts w:eastAsia="華康細圓體"/>
        </w:rPr>
        <w:t>ynchro</w:t>
      </w:r>
      <w:r w:rsidRPr="006F2A65">
        <w:rPr>
          <w:rFonts w:eastAsia="華康細圓體" w:hint="eastAsia"/>
        </w:rPr>
        <w:t>進行路口績效評估，依其改善涵蓋率、改善難易度與路口服務績效影響性，提出可行且</w:t>
      </w:r>
      <w:proofErr w:type="gramStart"/>
      <w:r w:rsidRPr="006F2A65">
        <w:rPr>
          <w:rFonts w:eastAsia="華康細圓體" w:hint="eastAsia"/>
        </w:rPr>
        <w:t>最</w:t>
      </w:r>
      <w:proofErr w:type="gramEnd"/>
      <w:r w:rsidRPr="006F2A65">
        <w:rPr>
          <w:rFonts w:eastAsia="華康細圓體" w:hint="eastAsia"/>
        </w:rPr>
        <w:t>適之改善方案。</w:t>
      </w:r>
    </w:p>
    <w:p w:rsidR="00051182" w:rsidRPr="006F2A65" w:rsidRDefault="00051182" w:rsidP="00F94F2F">
      <w:pPr>
        <w:pStyle w:val="a9"/>
      </w:pPr>
    </w:p>
    <w:p w:rsidR="00F94F2F" w:rsidRPr="006F2A65" w:rsidRDefault="00F94F2F" w:rsidP="00F94F2F">
      <w:pPr>
        <w:pStyle w:val="a9"/>
      </w:pPr>
      <w:r w:rsidRPr="006F2A65">
        <w:rPr>
          <w:rFonts w:hint="eastAsia"/>
        </w:rPr>
        <w:lastRenderedPageBreak/>
        <w:t>五、改善措施之圖說呈現</w:t>
      </w:r>
    </w:p>
    <w:p w:rsidR="00F94F2F" w:rsidRPr="006F2A65" w:rsidRDefault="00F94F2F" w:rsidP="00F94F2F">
      <w:pPr>
        <w:pStyle w:val="ae"/>
        <w:ind w:firstLine="480"/>
        <w:rPr>
          <w:rFonts w:eastAsia="華康細圓體"/>
        </w:rPr>
      </w:pPr>
      <w:r w:rsidRPr="006F2A65">
        <w:rPr>
          <w:rFonts w:eastAsia="華康細圓體" w:hint="eastAsia"/>
        </w:rPr>
        <w:t>依據會</w:t>
      </w:r>
      <w:proofErr w:type="gramStart"/>
      <w:r w:rsidRPr="006F2A65">
        <w:rPr>
          <w:rFonts w:eastAsia="華康細圓體" w:hint="eastAsia"/>
        </w:rPr>
        <w:t>勘</w:t>
      </w:r>
      <w:proofErr w:type="gramEnd"/>
      <w:r w:rsidRPr="006F2A65">
        <w:rPr>
          <w:rFonts w:eastAsia="華康細圓體" w:hint="eastAsia"/>
        </w:rPr>
        <w:t>確認可行且</w:t>
      </w:r>
      <w:proofErr w:type="gramStart"/>
      <w:r w:rsidRPr="006F2A65">
        <w:rPr>
          <w:rFonts w:eastAsia="華康細圓體" w:hint="eastAsia"/>
        </w:rPr>
        <w:t>最</w:t>
      </w:r>
      <w:proofErr w:type="gramEnd"/>
      <w:r w:rsidRPr="006F2A65">
        <w:rPr>
          <w:rFonts w:eastAsia="華康細圓體" w:hint="eastAsia"/>
        </w:rPr>
        <w:t>適之改善方案，進行改善圖說繪製，並針對改善前後之路型、道路標誌、標線、號</w:t>
      </w:r>
      <w:proofErr w:type="gramStart"/>
      <w:r w:rsidRPr="006F2A65">
        <w:rPr>
          <w:rFonts w:eastAsia="華康細圓體" w:hint="eastAsia"/>
        </w:rPr>
        <w:t>誌</w:t>
      </w:r>
      <w:proofErr w:type="gramEnd"/>
      <w:r w:rsidRPr="006F2A65">
        <w:rPr>
          <w:rFonts w:eastAsia="華康細圓體" w:hint="eastAsia"/>
        </w:rPr>
        <w:t>、執法等相關建議進行說明，改善圖說則皆以符合實際比例尺之方式呈現。</w:t>
      </w:r>
    </w:p>
    <w:p w:rsidR="00F94F2F" w:rsidRPr="006F2A65" w:rsidRDefault="00F94F2F" w:rsidP="003F303B">
      <w:pPr>
        <w:jc w:val="center"/>
      </w:pPr>
      <w:r w:rsidRPr="006F2A65">
        <w:rPr>
          <w:noProof/>
          <w:bdr w:val="single" w:sz="4" w:space="0" w:color="auto"/>
        </w:rPr>
        <w:drawing>
          <wp:inline distT="0" distB="0" distL="0" distR="0" wp14:anchorId="325D01A5" wp14:editId="3514E1A6">
            <wp:extent cx="5278120" cy="3712214"/>
            <wp:effectExtent l="0" t="0" r="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3712214"/>
                    </a:xfrm>
                    <a:prstGeom prst="rect">
                      <a:avLst/>
                    </a:prstGeom>
                    <a:noFill/>
                    <a:ln>
                      <a:noFill/>
                    </a:ln>
                  </pic:spPr>
                </pic:pic>
              </a:graphicData>
            </a:graphic>
          </wp:inline>
        </w:drawing>
      </w:r>
      <w:r w:rsidRPr="006F2A65">
        <w:rPr>
          <w:rFonts w:eastAsia="華康中黑體" w:hint="eastAsia"/>
          <w:kern w:val="2"/>
          <w:sz w:val="28"/>
        </w:rPr>
        <w:t>圖</w:t>
      </w:r>
      <w:r w:rsidRPr="006F2A65">
        <w:rPr>
          <w:rFonts w:eastAsia="華康中黑體"/>
          <w:kern w:val="2"/>
          <w:sz w:val="28"/>
        </w:rPr>
        <w:t>2.</w:t>
      </w:r>
      <w:r w:rsidRPr="006F2A65">
        <w:rPr>
          <w:rFonts w:eastAsia="華康中黑體" w:hint="eastAsia"/>
          <w:kern w:val="2"/>
          <w:sz w:val="28"/>
        </w:rPr>
        <w:t>7</w:t>
      </w:r>
      <w:r w:rsidRPr="006F2A65">
        <w:rPr>
          <w:rFonts w:eastAsia="華康中黑體"/>
          <w:kern w:val="2"/>
          <w:sz w:val="28"/>
        </w:rPr>
        <w:t>-4</w:t>
      </w:r>
      <w:r w:rsidR="00A21B03" w:rsidRPr="006F2A65">
        <w:rPr>
          <w:rFonts w:eastAsia="華康中黑體" w:hint="eastAsia"/>
          <w:kern w:val="2"/>
          <w:sz w:val="28"/>
        </w:rPr>
        <w:t xml:space="preserve"> </w:t>
      </w:r>
      <w:r w:rsidRPr="006F2A65">
        <w:rPr>
          <w:rFonts w:eastAsia="華康中黑體" w:hint="eastAsia"/>
          <w:kern w:val="2"/>
          <w:sz w:val="28"/>
        </w:rPr>
        <w:t>交通工程改善設計圖說</w:t>
      </w:r>
      <w:r w:rsidRPr="006F2A65">
        <w:rPr>
          <w:rFonts w:eastAsia="華康中黑體" w:hint="eastAsia"/>
          <w:kern w:val="2"/>
          <w:sz w:val="28"/>
        </w:rPr>
        <w:t>(</w:t>
      </w:r>
      <w:r w:rsidRPr="006F2A65">
        <w:rPr>
          <w:rFonts w:eastAsia="華康中黑體" w:hint="eastAsia"/>
          <w:kern w:val="2"/>
          <w:sz w:val="28"/>
        </w:rPr>
        <w:t>例</w:t>
      </w:r>
      <w:r w:rsidRPr="006F2A65">
        <w:rPr>
          <w:rFonts w:eastAsia="華康中黑體" w:hint="eastAsia"/>
          <w:kern w:val="2"/>
          <w:sz w:val="28"/>
        </w:rPr>
        <w:t>)</w:t>
      </w:r>
    </w:p>
    <w:p w:rsidR="00F94F2F" w:rsidRPr="006F2A65" w:rsidRDefault="00F94F2F" w:rsidP="00F94F2F">
      <w:pPr>
        <w:pStyle w:val="2"/>
        <w:rPr>
          <w:lang w:bidi="he-IL"/>
        </w:rPr>
      </w:pPr>
      <w:bookmarkStart w:id="899" w:name="_Toc91593878"/>
      <w:r w:rsidRPr="006F2A65">
        <w:rPr>
          <w:rFonts w:hint="eastAsia"/>
          <w:lang w:bidi="he-IL"/>
        </w:rPr>
        <w:t xml:space="preserve">2.8 </w:t>
      </w:r>
      <w:r w:rsidRPr="006F2A65">
        <w:rPr>
          <w:rFonts w:hint="eastAsia"/>
          <w:lang w:bidi="he-IL"/>
        </w:rPr>
        <w:t>改善後路口（段）績效評估</w:t>
      </w:r>
      <w:bookmarkEnd w:id="899"/>
    </w:p>
    <w:p w:rsidR="00F94F2F" w:rsidRPr="006F2A65" w:rsidRDefault="00F94F2F" w:rsidP="00F94F2F">
      <w:pPr>
        <w:pStyle w:val="21"/>
        <w:rPr>
          <w:lang w:bidi="he-IL"/>
        </w:rPr>
      </w:pPr>
      <w:r w:rsidRPr="006F2A65">
        <w:rPr>
          <w:rFonts w:hint="eastAsia"/>
          <w:lang w:bidi="he-IL"/>
        </w:rPr>
        <w:t>分別針對</w:t>
      </w:r>
      <w:r w:rsidRPr="006F2A65">
        <w:rPr>
          <w:rFonts w:hint="eastAsia"/>
          <w:lang w:bidi="he-IL"/>
        </w:rPr>
        <w:t>20</w:t>
      </w:r>
      <w:r w:rsidRPr="006F2A65">
        <w:rPr>
          <w:rFonts w:hint="eastAsia"/>
          <w:lang w:bidi="he-IL"/>
        </w:rPr>
        <w:t>處路口交通事故之頻率及嚴重性分析主要事故型態及肇事原因，並依據所設定之績效指標</w:t>
      </w:r>
      <w:r w:rsidRPr="006F2A65">
        <w:rPr>
          <w:rFonts w:hint="eastAsia"/>
          <w:lang w:bidi="he-IL"/>
        </w:rPr>
        <w:t>(</w:t>
      </w:r>
      <w:r w:rsidRPr="006F2A65">
        <w:rPr>
          <w:rFonts w:hint="eastAsia"/>
          <w:lang w:bidi="he-IL"/>
        </w:rPr>
        <w:t>包括死亡人數、事故件數、速度變化、違規率及每項指標績效評估提出時程說明等</w:t>
      </w:r>
      <w:r w:rsidRPr="006F2A65">
        <w:rPr>
          <w:rFonts w:hint="eastAsia"/>
          <w:lang w:bidi="he-IL"/>
        </w:rPr>
        <w:t>)</w:t>
      </w:r>
      <w:r w:rsidRPr="006F2A65">
        <w:rPr>
          <w:rFonts w:hint="eastAsia"/>
          <w:lang w:bidi="he-IL"/>
        </w:rPr>
        <w:t>進行改善後分析，除了能有效</w:t>
      </w:r>
      <w:proofErr w:type="gramStart"/>
      <w:r w:rsidRPr="006F2A65">
        <w:rPr>
          <w:rFonts w:hint="eastAsia"/>
          <w:lang w:bidi="he-IL"/>
        </w:rPr>
        <w:t>反應出易肇事</w:t>
      </w:r>
      <w:proofErr w:type="gramEnd"/>
      <w:r w:rsidRPr="006F2A65">
        <w:rPr>
          <w:rFonts w:hint="eastAsia"/>
          <w:lang w:bidi="he-IL"/>
        </w:rPr>
        <w:t>路口改善前後之指標值增減比較外，亦能檢核肇事改善後路口服務績效，以避免產生瓶頸等衍生問題。</w:t>
      </w:r>
    </w:p>
    <w:p w:rsidR="00F94F2F" w:rsidRPr="006F2A65" w:rsidRDefault="00F94F2F" w:rsidP="00F94F2F">
      <w:pPr>
        <w:pStyle w:val="a9"/>
        <w:rPr>
          <w:lang w:bidi="he-IL"/>
        </w:rPr>
      </w:pPr>
      <w:r w:rsidRPr="006F2A65">
        <w:rPr>
          <w:rFonts w:hint="eastAsia"/>
          <w:lang w:bidi="he-IL"/>
        </w:rPr>
        <w:t>一、改善措施事故涵蓋率</w:t>
      </w:r>
    </w:p>
    <w:p w:rsidR="00F94F2F" w:rsidRPr="006F2A65" w:rsidRDefault="00F94F2F" w:rsidP="00F94F2F">
      <w:pPr>
        <w:pStyle w:val="21"/>
        <w:spacing w:before="65" w:after="65"/>
        <w:rPr>
          <w:lang w:bidi="he-IL"/>
        </w:rPr>
      </w:pPr>
      <w:r w:rsidRPr="006F2A65">
        <w:rPr>
          <w:rFonts w:hint="eastAsia"/>
          <w:lang w:bidi="he-IL"/>
        </w:rPr>
        <w:t>本計畫各項改善措施係依據各行車方向不同碰撞型態</w:t>
      </w:r>
      <w:proofErr w:type="gramStart"/>
      <w:r w:rsidRPr="006F2A65">
        <w:rPr>
          <w:rFonts w:hint="eastAsia"/>
          <w:lang w:bidi="he-IL"/>
        </w:rPr>
        <w:t>研</w:t>
      </w:r>
      <w:proofErr w:type="gramEnd"/>
      <w:r w:rsidRPr="006F2A65">
        <w:rPr>
          <w:rFonts w:hint="eastAsia"/>
          <w:lang w:bidi="he-IL"/>
        </w:rPr>
        <w:t>擬改善措施，故可統計各項改善措施所對應碰撞型態件數，以檢視改善措施可涵蓋事故件數比率。</w:t>
      </w:r>
    </w:p>
    <w:p w:rsidR="008D2697" w:rsidRPr="006F2A65" w:rsidRDefault="008D2697" w:rsidP="00F94F2F">
      <w:pPr>
        <w:pStyle w:val="a9"/>
        <w:rPr>
          <w:lang w:bidi="he-IL"/>
        </w:rPr>
      </w:pPr>
      <w:r w:rsidRPr="006F2A65">
        <w:rPr>
          <w:lang w:bidi="he-IL"/>
        </w:rPr>
        <w:br w:type="page"/>
      </w:r>
    </w:p>
    <w:p w:rsidR="00F94F2F" w:rsidRPr="006F2A65" w:rsidRDefault="00F94F2F" w:rsidP="00F94F2F">
      <w:pPr>
        <w:pStyle w:val="a9"/>
        <w:rPr>
          <w:lang w:bidi="he-IL"/>
        </w:rPr>
      </w:pPr>
      <w:r w:rsidRPr="006F2A65">
        <w:rPr>
          <w:rFonts w:hint="eastAsia"/>
          <w:lang w:bidi="he-IL"/>
        </w:rPr>
        <w:lastRenderedPageBreak/>
        <w:t>二、衝突點檢核與模擬績效評估</w:t>
      </w:r>
    </w:p>
    <w:p w:rsidR="00F94F2F" w:rsidRPr="006F2A65" w:rsidRDefault="00F94F2F" w:rsidP="00F94F2F">
      <w:pPr>
        <w:pStyle w:val="aff4"/>
        <w:spacing w:before="65" w:after="65"/>
        <w:ind w:firstLine="521"/>
      </w:pPr>
      <w:r w:rsidRPr="006F2A65">
        <w:rPr>
          <w:rFonts w:hint="eastAsia"/>
        </w:rPr>
        <w:t>(一</w:t>
      </w:r>
      <w:r w:rsidRPr="006F2A65">
        <w:t>)</w:t>
      </w:r>
      <w:r w:rsidRPr="006F2A65">
        <w:rPr>
          <w:rFonts w:hint="eastAsia"/>
        </w:rPr>
        <w:t>工作目的</w:t>
      </w:r>
    </w:p>
    <w:p w:rsidR="00F94F2F" w:rsidRPr="006F2A65" w:rsidRDefault="00F94F2F" w:rsidP="00F94F2F">
      <w:pPr>
        <w:pStyle w:val="ae"/>
        <w:ind w:firstLine="480"/>
        <w:rPr>
          <w:lang w:bidi="he-IL"/>
        </w:rPr>
      </w:pPr>
      <w:r w:rsidRPr="006F2A65">
        <w:rPr>
          <w:rFonts w:hint="eastAsia"/>
          <w:lang w:bidi="he-IL"/>
        </w:rPr>
        <w:t>透過交通模擬軟體進行路口及路段改善後之績效評估，以驗證交通工程改善後之運作及績效。</w:t>
      </w:r>
    </w:p>
    <w:p w:rsidR="00F94F2F" w:rsidRPr="006F2A65" w:rsidRDefault="00F94F2F" w:rsidP="00F94F2F">
      <w:pPr>
        <w:pStyle w:val="aff4"/>
        <w:spacing w:before="65" w:after="65"/>
        <w:ind w:firstLine="521"/>
      </w:pPr>
      <w:r w:rsidRPr="006F2A65">
        <w:rPr>
          <w:rFonts w:hint="eastAsia"/>
        </w:rPr>
        <w:t>(二)工作內容與方法</w:t>
      </w:r>
    </w:p>
    <w:p w:rsidR="00F94F2F" w:rsidRPr="006F2A65" w:rsidRDefault="00F94F2F" w:rsidP="00F94F2F">
      <w:pPr>
        <w:pStyle w:val="ae"/>
        <w:ind w:firstLine="480"/>
        <w:rPr>
          <w:lang w:bidi="he-IL"/>
        </w:rPr>
      </w:pPr>
      <w:r w:rsidRPr="006F2A65">
        <w:rPr>
          <w:rFonts w:hint="eastAsia"/>
          <w:lang w:bidi="he-IL"/>
        </w:rPr>
        <w:t>本計畫路口改善後績效評估擬以三階段評估，評估流程如圖</w:t>
      </w:r>
      <w:r w:rsidRPr="006F2A65">
        <w:rPr>
          <w:lang w:bidi="he-IL"/>
        </w:rPr>
        <w:t>2.</w:t>
      </w:r>
      <w:r w:rsidRPr="006F2A65">
        <w:rPr>
          <w:rFonts w:hint="eastAsia"/>
          <w:lang w:bidi="he-IL"/>
        </w:rPr>
        <w:t>8</w:t>
      </w:r>
      <w:r w:rsidRPr="006F2A65">
        <w:rPr>
          <w:lang w:bidi="he-IL"/>
        </w:rPr>
        <w:t>-1</w:t>
      </w:r>
      <w:r w:rsidRPr="006F2A65">
        <w:rPr>
          <w:rFonts w:hint="eastAsia"/>
          <w:lang w:bidi="he-IL"/>
        </w:rPr>
        <w:t>所示，詳細分點說明如下：</w:t>
      </w:r>
    </w:p>
    <w:p w:rsidR="00F94F2F" w:rsidRPr="006F2A65" w:rsidRDefault="00F94F2F" w:rsidP="00F94F2F">
      <w:pPr>
        <w:jc w:val="center"/>
      </w:pPr>
      <w:r w:rsidRPr="006F2A65">
        <w:rPr>
          <w:noProof/>
        </w:rPr>
        <w:drawing>
          <wp:inline distT="0" distB="0" distL="0" distR="0" wp14:anchorId="7D216B74" wp14:editId="06242C4B">
            <wp:extent cx="4570312" cy="2208826"/>
            <wp:effectExtent l="0" t="0" r="1905"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6147" cy="2230978"/>
                    </a:xfrm>
                    <a:prstGeom prst="rect">
                      <a:avLst/>
                    </a:prstGeom>
                  </pic:spPr>
                </pic:pic>
              </a:graphicData>
            </a:graphic>
          </wp:inline>
        </w:drawing>
      </w:r>
    </w:p>
    <w:p w:rsidR="00F94F2F" w:rsidRPr="006F2A65" w:rsidRDefault="00F94F2F" w:rsidP="00F94F2F">
      <w:pPr>
        <w:pStyle w:val="ac"/>
        <w:spacing w:before="163"/>
      </w:pPr>
      <w:bookmarkStart w:id="900" w:name="_Toc75948737"/>
      <w:bookmarkStart w:id="901" w:name="_Toc75990284"/>
      <w:bookmarkStart w:id="902" w:name="_Toc91594136"/>
      <w:r w:rsidRPr="006F2A65">
        <w:rPr>
          <w:rFonts w:hint="eastAsia"/>
        </w:rPr>
        <w:t>圖</w:t>
      </w:r>
      <w:r w:rsidRPr="006F2A65">
        <w:t>2</w:t>
      </w:r>
      <w:r w:rsidRPr="006F2A65">
        <w:rPr>
          <w:rFonts w:hint="eastAsia"/>
        </w:rPr>
        <w:t>.8</w:t>
      </w:r>
      <w:r w:rsidRPr="006F2A65">
        <w:t>-1</w:t>
      </w:r>
      <w:r w:rsidR="00A21B03" w:rsidRPr="006F2A65">
        <w:rPr>
          <w:rFonts w:hint="eastAsia"/>
        </w:rPr>
        <w:t xml:space="preserve"> </w:t>
      </w:r>
      <w:r w:rsidRPr="006F2A65">
        <w:rPr>
          <w:rFonts w:hint="eastAsia"/>
        </w:rPr>
        <w:t>模擬績效評估流程</w:t>
      </w:r>
      <w:bookmarkEnd w:id="900"/>
      <w:bookmarkEnd w:id="901"/>
      <w:bookmarkEnd w:id="902"/>
    </w:p>
    <w:p w:rsidR="00F94F2F" w:rsidRPr="006F2A65" w:rsidRDefault="00F94F2F" w:rsidP="00F94F2F">
      <w:pPr>
        <w:pStyle w:val="10"/>
        <w:ind w:left="888" w:hanging="300"/>
      </w:pPr>
      <w:r w:rsidRPr="006F2A65">
        <w:rPr>
          <w:rFonts w:hint="eastAsia"/>
          <w:bCs/>
        </w:rPr>
        <w:t>1</w:t>
      </w:r>
      <w:r w:rsidRPr="006F2A65">
        <w:rPr>
          <w:bCs/>
        </w:rPr>
        <w:t>.</w:t>
      </w:r>
      <w:r w:rsidRPr="006F2A65">
        <w:rPr>
          <w:rFonts w:hint="eastAsia"/>
        </w:rPr>
        <w:t>衝突點檢核</w:t>
      </w:r>
    </w:p>
    <w:p w:rsidR="00F94F2F" w:rsidRPr="006F2A65" w:rsidRDefault="00F94F2F" w:rsidP="00F94F2F">
      <w:pPr>
        <w:pStyle w:val="ae"/>
        <w:ind w:firstLine="480"/>
        <w:rPr>
          <w:rFonts w:eastAsia="華康細圓體"/>
        </w:rPr>
      </w:pPr>
      <w:proofErr w:type="spellStart"/>
      <w:r w:rsidRPr="006F2A65">
        <w:rPr>
          <w:rFonts w:eastAsia="華康細圓體" w:hint="eastAsia"/>
        </w:rPr>
        <w:t>B</w:t>
      </w:r>
      <w:r w:rsidRPr="006F2A65">
        <w:rPr>
          <w:rFonts w:eastAsia="華康細圓體"/>
        </w:rPr>
        <w:t>rundell-Freij</w:t>
      </w:r>
      <w:proofErr w:type="spellEnd"/>
      <w:r w:rsidRPr="006F2A65">
        <w:rPr>
          <w:rFonts w:eastAsia="華康細圓體" w:hint="eastAsia"/>
        </w:rPr>
        <w:t>與</w:t>
      </w:r>
      <w:proofErr w:type="spellStart"/>
      <w:r w:rsidRPr="006F2A65">
        <w:rPr>
          <w:rFonts w:eastAsia="華康細圓體"/>
        </w:rPr>
        <w:t>L.E</w:t>
      </w:r>
      <w:r w:rsidRPr="006F2A65">
        <w:rPr>
          <w:rFonts w:eastAsia="華康細圓體" w:hint="eastAsia"/>
        </w:rPr>
        <w:t>k</w:t>
      </w:r>
      <w:r w:rsidRPr="006F2A65">
        <w:rPr>
          <w:rFonts w:eastAsia="華康細圓體"/>
        </w:rPr>
        <w:t>man</w:t>
      </w:r>
      <w:proofErr w:type="spellEnd"/>
      <w:r w:rsidRPr="006F2A65">
        <w:rPr>
          <w:rFonts w:eastAsia="華康細圓體" w:hint="eastAsia"/>
        </w:rPr>
        <w:t>之交通衝突理論指出衝突未必會發生肇事行為，然肇事必為衝突之結果，路口衝突點數量與肇事機率呈現正相關趨勢，故本計畫之路口改善目標在於降低衝突點產生，因此當路口提出交通工程改善建議時，本計畫將進行衝突點檢核，以評估改善前後之衝突點減少幅度，作為本計畫之路口安全績效評估之</w:t>
      </w:r>
      <w:proofErr w:type="gramStart"/>
      <w:r w:rsidRPr="006F2A65">
        <w:rPr>
          <w:rFonts w:eastAsia="華康細圓體" w:hint="eastAsia"/>
        </w:rPr>
        <w:t>一</w:t>
      </w:r>
      <w:proofErr w:type="gramEnd"/>
      <w:r w:rsidRPr="006F2A65">
        <w:rPr>
          <w:rFonts w:eastAsia="華康細圓體" w:hint="eastAsia"/>
        </w:rPr>
        <w:t>。</w:t>
      </w:r>
    </w:p>
    <w:p w:rsidR="00F94F2F" w:rsidRPr="006F2A65" w:rsidRDefault="00F94F2F" w:rsidP="00F94F2F">
      <w:pPr>
        <w:pStyle w:val="10"/>
        <w:ind w:left="888" w:hanging="300"/>
        <w:rPr>
          <w:bCs/>
        </w:rPr>
      </w:pPr>
      <w:r w:rsidRPr="006F2A65">
        <w:rPr>
          <w:rFonts w:hint="eastAsia"/>
          <w:bCs/>
        </w:rPr>
        <w:t>2</w:t>
      </w:r>
      <w:r w:rsidRPr="006F2A65">
        <w:rPr>
          <w:bCs/>
        </w:rPr>
        <w:t>.</w:t>
      </w:r>
      <w:r w:rsidRPr="006F2A65">
        <w:rPr>
          <w:rFonts w:hint="eastAsia"/>
        </w:rPr>
        <w:t>S</w:t>
      </w:r>
      <w:r w:rsidRPr="006F2A65">
        <w:t>ynchro</w:t>
      </w:r>
      <w:r w:rsidRPr="006F2A65">
        <w:rPr>
          <w:rFonts w:hint="eastAsia"/>
        </w:rPr>
        <w:t>績效分析</w:t>
      </w:r>
    </w:p>
    <w:p w:rsidR="00F94F2F" w:rsidRPr="006F2A65" w:rsidRDefault="00F94F2F" w:rsidP="00F94F2F">
      <w:pPr>
        <w:pStyle w:val="ae"/>
        <w:ind w:firstLine="480"/>
        <w:rPr>
          <w:rFonts w:eastAsia="華康細圓體"/>
        </w:rPr>
      </w:pPr>
      <w:r w:rsidRPr="006F2A65">
        <w:rPr>
          <w:rFonts w:eastAsia="華康細圓體" w:hint="eastAsia"/>
        </w:rPr>
        <w:t>除透過交通工程改善之空間衝突點減少外，亦可透過時制計畫設計減少時間衝突點的產生，如原機會左轉路口透過號</w:t>
      </w:r>
      <w:proofErr w:type="gramStart"/>
      <w:r w:rsidRPr="006F2A65">
        <w:rPr>
          <w:rFonts w:eastAsia="華康細圓體" w:hint="eastAsia"/>
        </w:rPr>
        <w:t>誌</w:t>
      </w:r>
      <w:proofErr w:type="gramEnd"/>
      <w:r w:rsidRPr="006F2A65">
        <w:rPr>
          <w:rFonts w:eastAsia="華康細圓體" w:hint="eastAsia"/>
        </w:rPr>
        <w:t>調整可降低左轉衝突影響，但相對之路口效率績效將會降低，因此本計畫針對安全需求調整時制計畫之路口，將進行尖峰小時</w:t>
      </w:r>
      <w:r w:rsidRPr="006F2A65">
        <w:rPr>
          <w:rFonts w:eastAsia="華康細圓體"/>
        </w:rPr>
        <w:t>Synchro</w:t>
      </w:r>
      <w:r w:rsidRPr="006F2A65">
        <w:rPr>
          <w:rFonts w:eastAsia="華康細圓體" w:hint="eastAsia"/>
        </w:rPr>
        <w:t>績效分析，評估調整前後之績效差異比較作為本計畫之安全績效之</w:t>
      </w:r>
      <w:proofErr w:type="gramStart"/>
      <w:r w:rsidRPr="006F2A65">
        <w:rPr>
          <w:rFonts w:eastAsia="華康細圓體" w:hint="eastAsia"/>
        </w:rPr>
        <w:t>一</w:t>
      </w:r>
      <w:proofErr w:type="gramEnd"/>
      <w:r w:rsidRPr="006F2A65">
        <w:rPr>
          <w:rFonts w:eastAsia="華康細圓體" w:hint="eastAsia"/>
        </w:rPr>
        <w:t>。</w:t>
      </w:r>
    </w:p>
    <w:p w:rsidR="00F94F2F" w:rsidRPr="006F2A65" w:rsidRDefault="00F94F2F" w:rsidP="00F94F2F">
      <w:pPr>
        <w:pStyle w:val="10"/>
        <w:ind w:left="888" w:hanging="300"/>
      </w:pPr>
      <w:r w:rsidRPr="006F2A65">
        <w:rPr>
          <w:rFonts w:hint="eastAsia"/>
          <w:bCs/>
        </w:rPr>
        <w:t>3</w:t>
      </w:r>
      <w:r w:rsidRPr="006F2A65">
        <w:rPr>
          <w:bCs/>
        </w:rPr>
        <w:t>.</w:t>
      </w:r>
      <w:r w:rsidRPr="006F2A65">
        <w:rPr>
          <w:rFonts w:hint="eastAsia"/>
        </w:rPr>
        <w:t>V</w:t>
      </w:r>
      <w:r w:rsidRPr="006F2A65">
        <w:t>issim</w:t>
      </w:r>
      <w:r w:rsidRPr="006F2A65">
        <w:rPr>
          <w:rFonts w:hint="eastAsia"/>
        </w:rPr>
        <w:t>微觀模擬分析</w:t>
      </w:r>
    </w:p>
    <w:p w:rsidR="00F94F2F" w:rsidRPr="006F2A65" w:rsidRDefault="00F94F2F" w:rsidP="00F94F2F">
      <w:pPr>
        <w:pStyle w:val="ae"/>
        <w:ind w:firstLine="480"/>
        <w:rPr>
          <w:rFonts w:eastAsia="華康細圓體"/>
        </w:rPr>
      </w:pPr>
      <w:r w:rsidRPr="006F2A65">
        <w:rPr>
          <w:rFonts w:eastAsia="華康細圓體" w:hint="eastAsia"/>
        </w:rPr>
        <w:t>部分複雜路口因幾何因素或其他因素，導致該路口難以透過前述之衝突點分析或</w:t>
      </w:r>
      <w:r w:rsidRPr="006F2A65">
        <w:rPr>
          <w:rFonts w:eastAsia="華康細圓體"/>
        </w:rPr>
        <w:t>Synchro</w:t>
      </w:r>
      <w:r w:rsidRPr="006F2A65">
        <w:rPr>
          <w:rFonts w:eastAsia="華康細圓體" w:hint="eastAsia"/>
        </w:rPr>
        <w:t>評估衝突點與績效，可利用</w:t>
      </w:r>
      <w:proofErr w:type="spellStart"/>
      <w:r w:rsidRPr="006F2A65">
        <w:rPr>
          <w:rFonts w:eastAsia="華康細圓體" w:hint="eastAsia"/>
        </w:rPr>
        <w:t>V</w:t>
      </w:r>
      <w:r w:rsidRPr="006F2A65">
        <w:rPr>
          <w:rFonts w:eastAsia="華康細圓體"/>
        </w:rPr>
        <w:t>issim</w:t>
      </w:r>
      <w:proofErr w:type="spellEnd"/>
      <w:r w:rsidRPr="006F2A65">
        <w:rPr>
          <w:rFonts w:eastAsia="華康細圓體" w:hint="eastAsia"/>
        </w:rPr>
        <w:t>微觀模擬軟體進行</w:t>
      </w:r>
      <w:r w:rsidRPr="006F2A65">
        <w:rPr>
          <w:rFonts w:eastAsia="華康細圓體" w:hint="eastAsia"/>
        </w:rPr>
        <w:lastRenderedPageBreak/>
        <w:t>分析。本案將視路口複雜性，擇</w:t>
      </w:r>
      <w:r w:rsidRPr="006F2A65">
        <w:rPr>
          <w:rFonts w:eastAsia="華康細圓體" w:hint="eastAsia"/>
        </w:rPr>
        <w:t>2</w:t>
      </w:r>
      <w:r w:rsidRPr="006F2A65">
        <w:rPr>
          <w:rFonts w:eastAsia="華康細圓體" w:hint="eastAsia"/>
        </w:rPr>
        <w:t>處易肇事改善路口進行</w:t>
      </w:r>
      <w:proofErr w:type="spellStart"/>
      <w:r w:rsidRPr="006F2A65">
        <w:rPr>
          <w:rFonts w:eastAsia="華康細圓體" w:hint="eastAsia"/>
        </w:rPr>
        <w:t>V</w:t>
      </w:r>
      <w:r w:rsidRPr="006F2A65">
        <w:rPr>
          <w:rFonts w:eastAsia="華康細圓體"/>
        </w:rPr>
        <w:t>issim</w:t>
      </w:r>
      <w:proofErr w:type="spellEnd"/>
      <w:r w:rsidRPr="006F2A65">
        <w:rPr>
          <w:rFonts w:eastAsia="華康細圓體" w:hint="eastAsia"/>
        </w:rPr>
        <w:t>微觀模擬分析，以評估改善後車流衝突狀況與道路服務效率。</w:t>
      </w:r>
    </w:p>
    <w:p w:rsidR="00F94F2F" w:rsidRPr="006F2A65" w:rsidRDefault="00F94F2F" w:rsidP="00F94F2F">
      <w:pPr>
        <w:pStyle w:val="aff9"/>
        <w:spacing w:before="65" w:after="65"/>
        <w:ind w:firstLine="0"/>
        <w:rPr>
          <w:color w:val="auto"/>
        </w:rPr>
      </w:pPr>
      <w:r w:rsidRPr="006F2A65">
        <w:rPr>
          <w:noProof/>
          <w:color w:val="auto"/>
        </w:rPr>
        <w:drawing>
          <wp:inline distT="0" distB="0" distL="0" distR="0" wp14:anchorId="34C3E322" wp14:editId="59ED576E">
            <wp:extent cx="5760085" cy="1772285"/>
            <wp:effectExtent l="0" t="0" r="5715" b="571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772285"/>
                    </a:xfrm>
                    <a:prstGeom prst="rect">
                      <a:avLst/>
                    </a:prstGeom>
                  </pic:spPr>
                </pic:pic>
              </a:graphicData>
            </a:graphic>
          </wp:inline>
        </w:drawing>
      </w:r>
    </w:p>
    <w:p w:rsidR="00F94F2F" w:rsidRPr="006F2A65" w:rsidRDefault="00F94F2F" w:rsidP="00F94F2F">
      <w:pPr>
        <w:pStyle w:val="ac"/>
        <w:spacing w:before="163"/>
      </w:pPr>
      <w:bookmarkStart w:id="903" w:name="_Toc75948738"/>
      <w:bookmarkStart w:id="904" w:name="_Toc75990285"/>
      <w:bookmarkStart w:id="905" w:name="_Toc91594137"/>
      <w:r w:rsidRPr="006F2A65">
        <w:rPr>
          <w:rFonts w:hint="eastAsia"/>
        </w:rPr>
        <w:t>圖</w:t>
      </w:r>
      <w:r w:rsidRPr="006F2A65">
        <w:t>2.</w:t>
      </w:r>
      <w:r w:rsidRPr="006F2A65">
        <w:rPr>
          <w:rFonts w:hint="eastAsia"/>
        </w:rPr>
        <w:t>8</w:t>
      </w:r>
      <w:r w:rsidRPr="006F2A65">
        <w:t>-</w:t>
      </w:r>
      <w:r w:rsidRPr="006F2A65">
        <w:rPr>
          <w:rFonts w:hint="eastAsia"/>
        </w:rPr>
        <w:t>2</w:t>
      </w:r>
      <w:r w:rsidR="00A21B03" w:rsidRPr="006F2A65">
        <w:rPr>
          <w:rFonts w:hint="eastAsia"/>
        </w:rPr>
        <w:t xml:space="preserve"> </w:t>
      </w:r>
      <w:proofErr w:type="spellStart"/>
      <w:r w:rsidRPr="006F2A65">
        <w:t>Vissim</w:t>
      </w:r>
      <w:proofErr w:type="spellEnd"/>
      <w:r w:rsidRPr="006F2A65">
        <w:rPr>
          <w:rFonts w:hint="eastAsia"/>
        </w:rPr>
        <w:t>左轉時制改善前後案例圖</w:t>
      </w:r>
      <w:bookmarkEnd w:id="903"/>
      <w:bookmarkEnd w:id="904"/>
      <w:bookmarkEnd w:id="905"/>
    </w:p>
    <w:p w:rsidR="00F94F2F" w:rsidRPr="006F2A65" w:rsidRDefault="00F94F2F" w:rsidP="00F94F2F">
      <w:pPr>
        <w:pStyle w:val="a9"/>
        <w:rPr>
          <w:lang w:bidi="he-IL"/>
        </w:rPr>
      </w:pPr>
      <w:r w:rsidRPr="006F2A65">
        <w:rPr>
          <w:rFonts w:hint="eastAsia"/>
          <w:lang w:bidi="he-IL"/>
        </w:rPr>
        <w:t>三、工程施作後改善績效評估指標</w:t>
      </w:r>
    </w:p>
    <w:p w:rsidR="00F94F2F" w:rsidRPr="006F2A65" w:rsidRDefault="00F94F2F" w:rsidP="00F94F2F">
      <w:pPr>
        <w:pStyle w:val="aff4"/>
        <w:spacing w:before="65" w:after="65"/>
        <w:ind w:firstLine="521"/>
      </w:pPr>
      <w:r w:rsidRPr="006F2A65">
        <w:rPr>
          <w:rFonts w:hint="eastAsia"/>
        </w:rPr>
        <w:t>(</w:t>
      </w:r>
      <w:proofErr w:type="gramStart"/>
      <w:r w:rsidRPr="006F2A65">
        <w:rPr>
          <w:rFonts w:hint="eastAsia"/>
        </w:rPr>
        <w:t>一</w:t>
      </w:r>
      <w:proofErr w:type="gramEnd"/>
      <w:r w:rsidRPr="006F2A65">
        <w:t>)</w:t>
      </w:r>
      <w:r w:rsidRPr="006F2A65">
        <w:rPr>
          <w:rFonts w:hint="eastAsia"/>
        </w:rPr>
        <w:t>工作目的</w:t>
      </w:r>
    </w:p>
    <w:p w:rsidR="00F94F2F" w:rsidRPr="006F2A65" w:rsidRDefault="00F94F2F" w:rsidP="00F94F2F">
      <w:pPr>
        <w:pStyle w:val="ae"/>
        <w:ind w:firstLine="480"/>
        <w:rPr>
          <w:lang w:bidi="he-IL"/>
        </w:rPr>
      </w:pPr>
      <w:r w:rsidRPr="006F2A65">
        <w:rPr>
          <w:rFonts w:hint="eastAsia"/>
          <w:lang w:bidi="he-IL"/>
        </w:rPr>
        <w:t>透過死亡人數、事故件數、速度變化、違規率、車流軌跡變化．進行路口及路段改善後之績效指標增減，以驗證交通工程改善後之運作及安全績效。</w:t>
      </w:r>
    </w:p>
    <w:p w:rsidR="00F94F2F" w:rsidRPr="006F2A65" w:rsidRDefault="00F94F2F" w:rsidP="00F94F2F">
      <w:pPr>
        <w:pStyle w:val="aff4"/>
        <w:spacing w:before="65" w:after="65"/>
        <w:ind w:firstLine="521"/>
      </w:pPr>
      <w:r w:rsidRPr="006F2A65">
        <w:rPr>
          <w:rFonts w:hint="eastAsia"/>
        </w:rPr>
        <w:t>(二)工作內容與方法</w:t>
      </w:r>
    </w:p>
    <w:p w:rsidR="003D17E1" w:rsidRPr="006F2A65" w:rsidRDefault="00F94F2F" w:rsidP="0082182C">
      <w:pPr>
        <w:pStyle w:val="ae"/>
        <w:ind w:firstLine="480"/>
        <w:rPr>
          <w:lang w:bidi="he-IL"/>
        </w:rPr>
      </w:pPr>
      <w:r w:rsidRPr="006F2A65">
        <w:rPr>
          <w:rFonts w:hint="eastAsia"/>
          <w:lang w:bidi="he-IL"/>
        </w:rPr>
        <w:t>路口工程施作後，可透過長期監測的方式，進行事前與事後績效指標之增減評估，各路口依其特性選定適合指標。初擬評估指標如表</w:t>
      </w:r>
      <w:r w:rsidRPr="006F2A65">
        <w:rPr>
          <w:lang w:bidi="he-IL"/>
        </w:rPr>
        <w:t>2.</w:t>
      </w:r>
      <w:r w:rsidRPr="006F2A65">
        <w:rPr>
          <w:rFonts w:hint="eastAsia"/>
          <w:lang w:bidi="he-IL"/>
        </w:rPr>
        <w:t>8</w:t>
      </w:r>
      <w:r w:rsidRPr="006F2A65">
        <w:rPr>
          <w:lang w:bidi="he-IL"/>
        </w:rPr>
        <w:t>-1</w:t>
      </w:r>
      <w:r w:rsidRPr="006F2A65">
        <w:rPr>
          <w:rFonts w:hint="eastAsia"/>
          <w:lang w:bidi="he-IL"/>
        </w:rPr>
        <w:t>，後續再與相關單位討論執行可行性。</w:t>
      </w:r>
    </w:p>
    <w:p w:rsidR="00F94F2F" w:rsidRPr="006F2A65" w:rsidRDefault="00F94F2F" w:rsidP="0060406F">
      <w:pPr>
        <w:pStyle w:val="aa"/>
        <w:spacing w:beforeLines="50" w:before="163" w:afterLines="50" w:after="163" w:line="220" w:lineRule="exact"/>
      </w:pPr>
      <w:bookmarkStart w:id="906" w:name="_Toc91594121"/>
      <w:r w:rsidRPr="006F2A65">
        <w:rPr>
          <w:rFonts w:hint="eastAsia"/>
        </w:rPr>
        <w:t>表</w:t>
      </w:r>
      <w:r w:rsidRPr="006F2A65">
        <w:rPr>
          <w:rFonts w:hint="eastAsia"/>
        </w:rPr>
        <w:t>2.8-1</w:t>
      </w:r>
      <w:r w:rsidR="00A21B03" w:rsidRPr="006F2A65">
        <w:rPr>
          <w:rFonts w:hint="eastAsia"/>
        </w:rPr>
        <w:t xml:space="preserve"> </w:t>
      </w:r>
      <w:r w:rsidRPr="006F2A65">
        <w:rPr>
          <w:rFonts w:hint="eastAsia"/>
        </w:rPr>
        <w:t>事前事後評估指標表</w:t>
      </w:r>
      <w:bookmarkEnd w:id="906"/>
    </w:p>
    <w:tbl>
      <w:tblPr>
        <w:tblStyle w:val="af6"/>
        <w:tblW w:w="5000" w:type="pct"/>
        <w:tblLook w:val="04A0" w:firstRow="1" w:lastRow="0" w:firstColumn="1" w:lastColumn="0" w:noHBand="0" w:noVBand="1"/>
      </w:tblPr>
      <w:tblGrid>
        <w:gridCol w:w="823"/>
        <w:gridCol w:w="2149"/>
        <w:gridCol w:w="5330"/>
      </w:tblGrid>
      <w:tr w:rsidR="00980FE6" w:rsidRPr="006F2A65" w:rsidTr="00BD5F82">
        <w:trPr>
          <w:trHeight w:val="400"/>
        </w:trPr>
        <w:tc>
          <w:tcPr>
            <w:tcW w:w="496" w:type="pct"/>
            <w:shd w:val="clear" w:color="auto" w:fill="D9D9D9" w:themeFill="background1" w:themeFillShade="D9"/>
            <w:vAlign w:val="center"/>
          </w:tcPr>
          <w:p w:rsidR="00F94F2F" w:rsidRPr="006F2A65" w:rsidRDefault="00F94F2F" w:rsidP="0060406F">
            <w:pPr>
              <w:pStyle w:val="a3"/>
              <w:spacing w:before="65" w:after="65"/>
            </w:pPr>
            <w:r w:rsidRPr="006F2A65">
              <w:t>項次</w:t>
            </w:r>
          </w:p>
        </w:tc>
        <w:tc>
          <w:tcPr>
            <w:tcW w:w="1294" w:type="pct"/>
            <w:shd w:val="clear" w:color="auto" w:fill="D9D9D9" w:themeFill="background1" w:themeFillShade="D9"/>
            <w:vAlign w:val="center"/>
          </w:tcPr>
          <w:p w:rsidR="00F94F2F" w:rsidRPr="006F2A65" w:rsidRDefault="00F94F2F" w:rsidP="0060406F">
            <w:pPr>
              <w:pStyle w:val="a3"/>
              <w:spacing w:before="65" w:after="65"/>
            </w:pPr>
            <w:r w:rsidRPr="006F2A65">
              <w:rPr>
                <w:rFonts w:hint="eastAsia"/>
              </w:rPr>
              <w:t>評估指標</w:t>
            </w:r>
          </w:p>
        </w:tc>
        <w:tc>
          <w:tcPr>
            <w:tcW w:w="3210" w:type="pct"/>
            <w:shd w:val="clear" w:color="auto" w:fill="D9D9D9" w:themeFill="background1" w:themeFillShade="D9"/>
            <w:vAlign w:val="center"/>
          </w:tcPr>
          <w:p w:rsidR="00F94F2F" w:rsidRPr="006F2A65" w:rsidRDefault="00F94F2F" w:rsidP="0060406F">
            <w:pPr>
              <w:pStyle w:val="a3"/>
              <w:spacing w:before="65" w:after="65"/>
            </w:pPr>
            <w:r w:rsidRPr="006F2A65">
              <w:rPr>
                <w:rFonts w:hint="eastAsia"/>
              </w:rPr>
              <w:t>方法</w:t>
            </w:r>
          </w:p>
        </w:tc>
      </w:tr>
      <w:tr w:rsidR="00980FE6" w:rsidRPr="006F2A65" w:rsidTr="0060406F">
        <w:trPr>
          <w:trHeight w:val="652"/>
        </w:trPr>
        <w:tc>
          <w:tcPr>
            <w:tcW w:w="496" w:type="pct"/>
            <w:vAlign w:val="center"/>
          </w:tcPr>
          <w:p w:rsidR="00F94F2F" w:rsidRPr="0060406F" w:rsidRDefault="00F94F2F" w:rsidP="0060406F">
            <w:pPr>
              <w:pStyle w:val="a3"/>
              <w:spacing w:before="65" w:after="65" w:line="220" w:lineRule="exact"/>
              <w:rPr>
                <w:sz w:val="20"/>
              </w:rPr>
            </w:pPr>
            <w:r w:rsidRPr="0060406F">
              <w:rPr>
                <w:sz w:val="20"/>
              </w:rPr>
              <w:t>1</w:t>
            </w:r>
          </w:p>
        </w:tc>
        <w:tc>
          <w:tcPr>
            <w:tcW w:w="1294" w:type="pct"/>
            <w:vAlign w:val="center"/>
          </w:tcPr>
          <w:p w:rsidR="00F94F2F" w:rsidRPr="0060406F" w:rsidRDefault="00F94F2F" w:rsidP="0060406F">
            <w:pPr>
              <w:pStyle w:val="a3"/>
              <w:spacing w:before="65" w:after="65" w:line="220" w:lineRule="exact"/>
              <w:rPr>
                <w:sz w:val="20"/>
              </w:rPr>
            </w:pPr>
            <w:r w:rsidRPr="0060406F">
              <w:rPr>
                <w:sz w:val="20"/>
              </w:rPr>
              <w:t>A1</w:t>
            </w:r>
            <w:r w:rsidRPr="0060406F">
              <w:rPr>
                <w:rFonts w:hint="eastAsia"/>
                <w:sz w:val="20"/>
              </w:rPr>
              <w:t>、</w:t>
            </w:r>
            <w:r w:rsidRPr="0060406F">
              <w:rPr>
                <w:rFonts w:hint="eastAsia"/>
                <w:sz w:val="20"/>
              </w:rPr>
              <w:t>A</w:t>
            </w:r>
            <w:r w:rsidRPr="0060406F">
              <w:rPr>
                <w:sz w:val="20"/>
              </w:rPr>
              <w:t>2</w:t>
            </w:r>
            <w:r w:rsidRPr="0060406F">
              <w:rPr>
                <w:rFonts w:hint="eastAsia"/>
                <w:sz w:val="20"/>
              </w:rPr>
              <w:t>、</w:t>
            </w:r>
            <w:r w:rsidRPr="0060406F">
              <w:rPr>
                <w:sz w:val="20"/>
              </w:rPr>
              <w:t>A3</w:t>
            </w:r>
          </w:p>
          <w:p w:rsidR="00F94F2F" w:rsidRPr="0060406F" w:rsidRDefault="00F94F2F" w:rsidP="0060406F">
            <w:pPr>
              <w:pStyle w:val="a3"/>
              <w:spacing w:before="65" w:after="65" w:line="220" w:lineRule="exact"/>
              <w:rPr>
                <w:sz w:val="20"/>
              </w:rPr>
            </w:pPr>
            <w:r w:rsidRPr="0060406F">
              <w:rPr>
                <w:rFonts w:hint="eastAsia"/>
                <w:sz w:val="20"/>
              </w:rPr>
              <w:t>事故人數</w:t>
            </w:r>
          </w:p>
        </w:tc>
        <w:tc>
          <w:tcPr>
            <w:tcW w:w="3210" w:type="pct"/>
            <w:vAlign w:val="center"/>
          </w:tcPr>
          <w:p w:rsidR="00F94F2F" w:rsidRPr="0060406F" w:rsidRDefault="00F94F2F" w:rsidP="0060406F">
            <w:pPr>
              <w:pStyle w:val="a3"/>
              <w:spacing w:before="65" w:after="65" w:line="220" w:lineRule="exact"/>
              <w:rPr>
                <w:sz w:val="20"/>
                <w:lang w:bidi="he-IL"/>
              </w:rPr>
            </w:pPr>
            <w:r w:rsidRPr="0060406F">
              <w:rPr>
                <w:rFonts w:hint="eastAsia"/>
                <w:sz w:val="20"/>
              </w:rPr>
              <w:t>利用警察局所提供事故資料</w:t>
            </w:r>
            <w:r w:rsidRPr="0060406F">
              <w:rPr>
                <w:sz w:val="20"/>
              </w:rPr>
              <w:t>(</w:t>
            </w:r>
            <w:r w:rsidRPr="0060406F">
              <w:rPr>
                <w:rFonts w:hint="eastAsia"/>
                <w:sz w:val="20"/>
              </w:rPr>
              <w:t>表一、表二</w:t>
            </w:r>
            <w:r w:rsidRPr="0060406F">
              <w:rPr>
                <w:rFonts w:hint="eastAsia"/>
                <w:sz w:val="20"/>
              </w:rPr>
              <w:t>)</w:t>
            </w:r>
            <w:r w:rsidRPr="0060406F">
              <w:rPr>
                <w:rFonts w:hint="eastAsia"/>
                <w:sz w:val="20"/>
              </w:rPr>
              <w:t>進行分析</w:t>
            </w:r>
            <w:r w:rsidRPr="0060406F">
              <w:rPr>
                <w:rFonts w:hint="eastAsia"/>
                <w:sz w:val="20"/>
                <w:lang w:bidi="he-IL"/>
              </w:rPr>
              <w:t>。</w:t>
            </w:r>
          </w:p>
          <w:p w:rsidR="00F94F2F" w:rsidRPr="0060406F" w:rsidRDefault="00F94F2F" w:rsidP="0060406F">
            <w:pPr>
              <w:pStyle w:val="a3"/>
              <w:spacing w:before="65" w:after="65" w:line="220" w:lineRule="exact"/>
              <w:rPr>
                <w:sz w:val="20"/>
              </w:rPr>
            </w:pPr>
            <w:r w:rsidRPr="0060406F">
              <w:rPr>
                <w:rFonts w:hint="eastAsia"/>
                <w:sz w:val="20"/>
                <w:lang w:bidi="he-IL"/>
              </w:rPr>
              <w:t>利用「桃園市交通事故分析平台」進行分析。</w:t>
            </w:r>
          </w:p>
        </w:tc>
      </w:tr>
      <w:tr w:rsidR="00980FE6" w:rsidRPr="006F2A65" w:rsidTr="00BD5F82">
        <w:trPr>
          <w:trHeight w:val="778"/>
        </w:trPr>
        <w:tc>
          <w:tcPr>
            <w:tcW w:w="496" w:type="pct"/>
            <w:vAlign w:val="center"/>
          </w:tcPr>
          <w:p w:rsidR="00F94F2F" w:rsidRPr="0060406F" w:rsidRDefault="00F94F2F" w:rsidP="0060406F">
            <w:pPr>
              <w:pStyle w:val="a3"/>
              <w:spacing w:before="65" w:after="65" w:line="220" w:lineRule="exact"/>
              <w:rPr>
                <w:sz w:val="20"/>
              </w:rPr>
            </w:pPr>
            <w:r w:rsidRPr="0060406F">
              <w:rPr>
                <w:sz w:val="20"/>
              </w:rPr>
              <w:t>2</w:t>
            </w:r>
          </w:p>
        </w:tc>
        <w:tc>
          <w:tcPr>
            <w:tcW w:w="1294" w:type="pct"/>
            <w:vAlign w:val="center"/>
          </w:tcPr>
          <w:p w:rsidR="00F94F2F" w:rsidRPr="0060406F" w:rsidRDefault="00F94F2F" w:rsidP="0060406F">
            <w:pPr>
              <w:pStyle w:val="a3"/>
              <w:spacing w:before="65" w:after="65" w:line="220" w:lineRule="exact"/>
              <w:rPr>
                <w:sz w:val="20"/>
              </w:rPr>
            </w:pPr>
            <w:r w:rsidRPr="0060406F">
              <w:rPr>
                <w:rFonts w:hint="eastAsia"/>
                <w:sz w:val="20"/>
              </w:rPr>
              <w:t>交通事故件數</w:t>
            </w:r>
          </w:p>
        </w:tc>
        <w:tc>
          <w:tcPr>
            <w:tcW w:w="3210" w:type="pct"/>
            <w:vAlign w:val="center"/>
          </w:tcPr>
          <w:p w:rsidR="00F94F2F" w:rsidRPr="0060406F" w:rsidRDefault="00F94F2F" w:rsidP="0060406F">
            <w:pPr>
              <w:pStyle w:val="a3"/>
              <w:spacing w:before="65" w:after="65" w:line="220" w:lineRule="exact"/>
              <w:rPr>
                <w:sz w:val="20"/>
                <w:lang w:bidi="he-IL"/>
              </w:rPr>
            </w:pPr>
            <w:r w:rsidRPr="0060406F">
              <w:rPr>
                <w:rFonts w:hint="eastAsia"/>
                <w:sz w:val="20"/>
              </w:rPr>
              <w:t>利用警察局所提供事故資料</w:t>
            </w:r>
            <w:r w:rsidRPr="0060406F">
              <w:rPr>
                <w:sz w:val="20"/>
              </w:rPr>
              <w:t>(</w:t>
            </w:r>
            <w:r w:rsidRPr="0060406F">
              <w:rPr>
                <w:rFonts w:hint="eastAsia"/>
                <w:sz w:val="20"/>
              </w:rPr>
              <w:t>表一、表二</w:t>
            </w:r>
            <w:r w:rsidRPr="0060406F">
              <w:rPr>
                <w:rFonts w:hint="eastAsia"/>
                <w:sz w:val="20"/>
              </w:rPr>
              <w:t>)</w:t>
            </w:r>
            <w:r w:rsidRPr="0060406F">
              <w:rPr>
                <w:rFonts w:hint="eastAsia"/>
                <w:sz w:val="20"/>
              </w:rPr>
              <w:t>進行分析</w:t>
            </w:r>
            <w:r w:rsidRPr="0060406F">
              <w:rPr>
                <w:rFonts w:hint="eastAsia"/>
                <w:sz w:val="20"/>
                <w:lang w:bidi="he-IL"/>
              </w:rPr>
              <w:t>。</w:t>
            </w:r>
          </w:p>
          <w:p w:rsidR="00F94F2F" w:rsidRPr="0060406F" w:rsidRDefault="00F94F2F" w:rsidP="0060406F">
            <w:pPr>
              <w:pStyle w:val="a3"/>
              <w:spacing w:before="65" w:after="65" w:line="220" w:lineRule="exact"/>
              <w:rPr>
                <w:sz w:val="20"/>
              </w:rPr>
            </w:pPr>
            <w:r w:rsidRPr="0060406F">
              <w:rPr>
                <w:rFonts w:hint="eastAsia"/>
                <w:sz w:val="20"/>
                <w:lang w:bidi="he-IL"/>
              </w:rPr>
              <w:t>利用「桃園市交通事故分析平台」進行分析。</w:t>
            </w:r>
          </w:p>
        </w:tc>
      </w:tr>
      <w:tr w:rsidR="00980FE6" w:rsidRPr="006F2A65" w:rsidTr="00BD5F82">
        <w:trPr>
          <w:trHeight w:val="690"/>
        </w:trPr>
        <w:tc>
          <w:tcPr>
            <w:tcW w:w="496" w:type="pct"/>
            <w:vAlign w:val="center"/>
          </w:tcPr>
          <w:p w:rsidR="00F94F2F" w:rsidRPr="0060406F" w:rsidRDefault="00F94F2F" w:rsidP="0060406F">
            <w:pPr>
              <w:pStyle w:val="a3"/>
              <w:spacing w:before="65" w:after="65" w:line="220" w:lineRule="exact"/>
              <w:rPr>
                <w:sz w:val="20"/>
              </w:rPr>
            </w:pPr>
            <w:r w:rsidRPr="0060406F">
              <w:rPr>
                <w:sz w:val="20"/>
              </w:rPr>
              <w:t>3</w:t>
            </w:r>
          </w:p>
        </w:tc>
        <w:tc>
          <w:tcPr>
            <w:tcW w:w="1294" w:type="pct"/>
            <w:vAlign w:val="center"/>
          </w:tcPr>
          <w:p w:rsidR="00F94F2F" w:rsidRPr="0060406F" w:rsidRDefault="00F94F2F" w:rsidP="0060406F">
            <w:pPr>
              <w:pStyle w:val="a3"/>
              <w:spacing w:before="65" w:after="65" w:line="220" w:lineRule="exact"/>
              <w:rPr>
                <w:sz w:val="20"/>
              </w:rPr>
            </w:pPr>
            <w:r w:rsidRPr="0060406F">
              <w:rPr>
                <w:rFonts w:hint="eastAsia"/>
                <w:sz w:val="20"/>
                <w:lang w:bidi="he-IL"/>
              </w:rPr>
              <w:t>速度變化</w:t>
            </w:r>
          </w:p>
        </w:tc>
        <w:tc>
          <w:tcPr>
            <w:tcW w:w="3210" w:type="pct"/>
            <w:vAlign w:val="center"/>
          </w:tcPr>
          <w:p w:rsidR="00F94F2F" w:rsidRPr="0060406F" w:rsidRDefault="00F94F2F" w:rsidP="0060406F">
            <w:pPr>
              <w:pStyle w:val="a3"/>
              <w:spacing w:before="65" w:after="65" w:line="220" w:lineRule="exact"/>
              <w:rPr>
                <w:sz w:val="20"/>
              </w:rPr>
            </w:pPr>
            <w:r w:rsidRPr="0060406F">
              <w:rPr>
                <w:rFonts w:hint="eastAsia"/>
                <w:sz w:val="20"/>
              </w:rPr>
              <w:t>利用科技執法設備進行測量，如：測速器</w:t>
            </w:r>
            <w:r w:rsidRPr="0060406F">
              <w:rPr>
                <w:rFonts w:hint="eastAsia"/>
                <w:sz w:val="20"/>
                <w:lang w:bidi="he-IL"/>
              </w:rPr>
              <w:t>。</w:t>
            </w:r>
          </w:p>
        </w:tc>
      </w:tr>
      <w:tr w:rsidR="00980FE6" w:rsidRPr="006F2A65" w:rsidTr="0060406F">
        <w:trPr>
          <w:trHeight w:val="387"/>
        </w:trPr>
        <w:tc>
          <w:tcPr>
            <w:tcW w:w="496" w:type="pct"/>
            <w:vAlign w:val="center"/>
          </w:tcPr>
          <w:p w:rsidR="00F94F2F" w:rsidRPr="0060406F" w:rsidRDefault="00F94F2F" w:rsidP="0060406F">
            <w:pPr>
              <w:pStyle w:val="a3"/>
              <w:spacing w:before="65" w:after="65" w:line="220" w:lineRule="exact"/>
              <w:rPr>
                <w:sz w:val="20"/>
              </w:rPr>
            </w:pPr>
            <w:r w:rsidRPr="0060406F">
              <w:rPr>
                <w:sz w:val="20"/>
              </w:rPr>
              <w:t>4</w:t>
            </w:r>
          </w:p>
        </w:tc>
        <w:tc>
          <w:tcPr>
            <w:tcW w:w="1294" w:type="pct"/>
            <w:vAlign w:val="center"/>
          </w:tcPr>
          <w:p w:rsidR="00F94F2F" w:rsidRPr="0060406F" w:rsidRDefault="00F94F2F" w:rsidP="0060406F">
            <w:pPr>
              <w:pStyle w:val="a3"/>
              <w:spacing w:before="65" w:after="65" w:line="220" w:lineRule="exact"/>
              <w:rPr>
                <w:sz w:val="20"/>
              </w:rPr>
            </w:pPr>
            <w:r w:rsidRPr="0060406F">
              <w:rPr>
                <w:rFonts w:hint="eastAsia"/>
                <w:sz w:val="20"/>
                <w:lang w:bidi="he-IL"/>
              </w:rPr>
              <w:t>違規率</w:t>
            </w:r>
          </w:p>
        </w:tc>
        <w:tc>
          <w:tcPr>
            <w:tcW w:w="3210" w:type="pct"/>
            <w:vAlign w:val="center"/>
          </w:tcPr>
          <w:p w:rsidR="00F94F2F" w:rsidRPr="0060406F" w:rsidRDefault="00F94F2F" w:rsidP="0060406F">
            <w:pPr>
              <w:pStyle w:val="a3"/>
              <w:spacing w:before="65" w:after="65" w:line="220" w:lineRule="exact"/>
              <w:rPr>
                <w:sz w:val="20"/>
              </w:rPr>
            </w:pPr>
            <w:r w:rsidRPr="0060406F">
              <w:rPr>
                <w:rFonts w:hint="eastAsia"/>
                <w:sz w:val="20"/>
              </w:rPr>
              <w:t>利用科技執法設備進行測量，如：違規停車、闖紅燈、超速、未依標誌標線行駛</w:t>
            </w:r>
            <w:r w:rsidRPr="0060406F">
              <w:rPr>
                <w:sz w:val="20"/>
              </w:rPr>
              <w:t>…</w:t>
            </w:r>
            <w:r w:rsidRPr="0060406F">
              <w:rPr>
                <w:rFonts w:hint="eastAsia"/>
                <w:sz w:val="20"/>
              </w:rPr>
              <w:t>等狀況</w:t>
            </w:r>
            <w:r w:rsidRPr="0060406F">
              <w:rPr>
                <w:rFonts w:hint="eastAsia"/>
                <w:sz w:val="20"/>
                <w:lang w:bidi="he-IL"/>
              </w:rPr>
              <w:t>。</w:t>
            </w:r>
          </w:p>
        </w:tc>
      </w:tr>
      <w:tr w:rsidR="00980FE6" w:rsidRPr="006F2A65" w:rsidTr="00BD5F82">
        <w:trPr>
          <w:trHeight w:val="680"/>
        </w:trPr>
        <w:tc>
          <w:tcPr>
            <w:tcW w:w="496" w:type="pct"/>
            <w:vAlign w:val="center"/>
          </w:tcPr>
          <w:p w:rsidR="00F94F2F" w:rsidRPr="0060406F" w:rsidRDefault="00F94F2F" w:rsidP="0060406F">
            <w:pPr>
              <w:pStyle w:val="a3"/>
              <w:spacing w:before="65" w:after="65" w:line="220" w:lineRule="exact"/>
              <w:rPr>
                <w:sz w:val="20"/>
              </w:rPr>
            </w:pPr>
            <w:r w:rsidRPr="0060406F">
              <w:rPr>
                <w:sz w:val="20"/>
              </w:rPr>
              <w:t>5</w:t>
            </w:r>
          </w:p>
        </w:tc>
        <w:tc>
          <w:tcPr>
            <w:tcW w:w="1294" w:type="pct"/>
            <w:vAlign w:val="center"/>
          </w:tcPr>
          <w:p w:rsidR="00F94F2F" w:rsidRPr="0060406F" w:rsidRDefault="00F94F2F" w:rsidP="0060406F">
            <w:pPr>
              <w:pStyle w:val="a3"/>
              <w:spacing w:before="65" w:after="65" w:line="220" w:lineRule="exact"/>
              <w:rPr>
                <w:sz w:val="20"/>
              </w:rPr>
            </w:pPr>
            <w:r w:rsidRPr="0060406F">
              <w:rPr>
                <w:rFonts w:hint="eastAsia"/>
                <w:sz w:val="20"/>
                <w:lang w:bidi="he-IL"/>
              </w:rPr>
              <w:t>車流軌跡變化</w:t>
            </w:r>
          </w:p>
        </w:tc>
        <w:tc>
          <w:tcPr>
            <w:tcW w:w="3210" w:type="pct"/>
            <w:vAlign w:val="center"/>
          </w:tcPr>
          <w:p w:rsidR="00F94F2F" w:rsidRPr="0060406F" w:rsidRDefault="00F94F2F" w:rsidP="0060406F">
            <w:pPr>
              <w:pStyle w:val="a3"/>
              <w:spacing w:before="65" w:after="65" w:line="220" w:lineRule="exact"/>
              <w:rPr>
                <w:sz w:val="20"/>
              </w:rPr>
            </w:pPr>
            <w:r w:rsidRPr="0060406F">
              <w:rPr>
                <w:rFonts w:hint="eastAsia"/>
                <w:sz w:val="20"/>
              </w:rPr>
              <w:t>透過影像相關設備進行軌跡蒐集分析，如：</w:t>
            </w:r>
            <w:proofErr w:type="gramStart"/>
            <w:r w:rsidRPr="0060406F">
              <w:rPr>
                <w:rFonts w:hint="eastAsia"/>
                <w:sz w:val="20"/>
              </w:rPr>
              <w:t>空拍機</w:t>
            </w:r>
            <w:proofErr w:type="gramEnd"/>
            <w:r w:rsidRPr="0060406F">
              <w:rPr>
                <w:rFonts w:hint="eastAsia"/>
                <w:sz w:val="20"/>
                <w:lang w:bidi="he-IL"/>
              </w:rPr>
              <w:t>。</w:t>
            </w:r>
          </w:p>
        </w:tc>
      </w:tr>
      <w:tr w:rsidR="00980FE6" w:rsidRPr="006F2A65" w:rsidTr="00BD5F82">
        <w:trPr>
          <w:trHeight w:val="680"/>
        </w:trPr>
        <w:tc>
          <w:tcPr>
            <w:tcW w:w="496" w:type="pct"/>
            <w:vAlign w:val="center"/>
          </w:tcPr>
          <w:p w:rsidR="00F94F2F" w:rsidRPr="0060406F" w:rsidRDefault="00F94F2F" w:rsidP="0060406F">
            <w:pPr>
              <w:pStyle w:val="a3"/>
              <w:spacing w:before="65" w:after="65" w:line="220" w:lineRule="exact"/>
              <w:rPr>
                <w:sz w:val="20"/>
              </w:rPr>
            </w:pPr>
            <w:r w:rsidRPr="0060406F">
              <w:rPr>
                <w:rFonts w:hint="eastAsia"/>
                <w:sz w:val="20"/>
              </w:rPr>
              <w:t>6.</w:t>
            </w:r>
          </w:p>
        </w:tc>
        <w:tc>
          <w:tcPr>
            <w:tcW w:w="1294" w:type="pct"/>
            <w:vAlign w:val="center"/>
          </w:tcPr>
          <w:p w:rsidR="00F94F2F" w:rsidRPr="0060406F" w:rsidRDefault="00F94F2F" w:rsidP="0060406F">
            <w:pPr>
              <w:pStyle w:val="a3"/>
              <w:spacing w:before="65" w:after="65" w:line="220" w:lineRule="exact"/>
              <w:rPr>
                <w:sz w:val="20"/>
                <w:lang w:bidi="he-IL"/>
              </w:rPr>
            </w:pPr>
            <w:r w:rsidRPr="0060406F">
              <w:rPr>
                <w:rFonts w:hint="eastAsia"/>
                <w:sz w:val="20"/>
                <w:lang w:bidi="he-IL"/>
              </w:rPr>
              <w:t>碰撞構圖比較</w:t>
            </w:r>
          </w:p>
        </w:tc>
        <w:tc>
          <w:tcPr>
            <w:tcW w:w="3210" w:type="pct"/>
            <w:vAlign w:val="center"/>
          </w:tcPr>
          <w:p w:rsidR="00F94F2F" w:rsidRPr="0060406F" w:rsidRDefault="00F94F2F" w:rsidP="0060406F">
            <w:pPr>
              <w:pStyle w:val="a3"/>
              <w:spacing w:before="65" w:after="65" w:line="220" w:lineRule="exact"/>
              <w:rPr>
                <w:sz w:val="20"/>
              </w:rPr>
            </w:pPr>
            <w:r w:rsidRPr="0060406F">
              <w:rPr>
                <w:rFonts w:hint="eastAsia"/>
                <w:sz w:val="20"/>
              </w:rPr>
              <w:t>利用改善前與改善後碰撞圖進行比較分析。</w:t>
            </w:r>
          </w:p>
        </w:tc>
      </w:tr>
    </w:tbl>
    <w:p w:rsidR="00F94F2F" w:rsidRPr="006F2A65" w:rsidRDefault="00F94F2F" w:rsidP="003F303B">
      <w:pPr>
        <w:pStyle w:val="a4"/>
        <w:spacing w:before="120" w:after="65"/>
      </w:pPr>
      <w:r w:rsidRPr="006F2A65">
        <w:rPr>
          <w:rFonts w:hint="eastAsia"/>
        </w:rPr>
        <w:t>參考資料：本案計畫彙整</w:t>
      </w:r>
    </w:p>
    <w:p w:rsidR="00F94F2F" w:rsidRPr="006F2A65" w:rsidRDefault="00F94F2F" w:rsidP="00F94F2F">
      <w:pPr>
        <w:pStyle w:val="2"/>
        <w:rPr>
          <w:lang w:bidi="he-IL"/>
        </w:rPr>
      </w:pPr>
      <w:bookmarkStart w:id="907" w:name="_Toc91593879"/>
      <w:r w:rsidRPr="006F2A65">
        <w:rPr>
          <w:lang w:bidi="he-IL"/>
        </w:rPr>
        <w:lastRenderedPageBreak/>
        <w:t>2.9</w:t>
      </w:r>
      <w:r w:rsidRPr="006F2A65">
        <w:rPr>
          <w:rFonts w:hint="eastAsia"/>
          <w:lang w:bidi="he-IL"/>
        </w:rPr>
        <w:t xml:space="preserve"> </w:t>
      </w:r>
      <w:proofErr w:type="gramStart"/>
      <w:r w:rsidRPr="006F2A65">
        <w:rPr>
          <w:rFonts w:eastAsia="微軟正黑體" w:hint="eastAsia"/>
          <w:szCs w:val="26"/>
        </w:rPr>
        <w:t>空拍機於</w:t>
      </w:r>
      <w:proofErr w:type="gramEnd"/>
      <w:r w:rsidRPr="006F2A65">
        <w:rPr>
          <w:rFonts w:eastAsia="微軟正黑體" w:hint="eastAsia"/>
          <w:szCs w:val="26"/>
        </w:rPr>
        <w:t>車流軌跡觀測之應用</w:t>
      </w:r>
      <w:bookmarkEnd w:id="907"/>
    </w:p>
    <w:p w:rsidR="00F94F2F" w:rsidRPr="006F2A65" w:rsidRDefault="00F94F2F" w:rsidP="00F94F2F">
      <w:pPr>
        <w:pStyle w:val="21"/>
        <w:rPr>
          <w:lang w:bidi="he-IL"/>
        </w:rPr>
      </w:pPr>
      <w:r w:rsidRPr="006F2A65">
        <w:rPr>
          <w:rFonts w:hint="eastAsia"/>
          <w:lang w:bidi="he-IL"/>
        </w:rPr>
        <w:t>基於科技的進步，</w:t>
      </w:r>
      <w:proofErr w:type="gramStart"/>
      <w:r w:rsidRPr="006F2A65">
        <w:rPr>
          <w:rFonts w:hint="eastAsia"/>
          <w:lang w:bidi="he-IL"/>
        </w:rPr>
        <w:t>空拍機及</w:t>
      </w:r>
      <w:proofErr w:type="gramEnd"/>
      <w:r w:rsidRPr="006F2A65">
        <w:rPr>
          <w:rFonts w:hint="eastAsia"/>
          <w:lang w:bidi="he-IL"/>
        </w:rPr>
        <w:t>AI</w:t>
      </w:r>
      <w:r w:rsidRPr="006F2A65">
        <w:rPr>
          <w:rFonts w:hint="eastAsia"/>
          <w:lang w:bidi="he-IL"/>
        </w:rPr>
        <w:t>的技術提升，讓交通的車流觀測上進入了新的發展領域，本計畫擬導入</w:t>
      </w:r>
      <w:proofErr w:type="gramStart"/>
      <w:r w:rsidRPr="006F2A65">
        <w:rPr>
          <w:rFonts w:hint="eastAsia"/>
          <w:lang w:bidi="he-IL"/>
        </w:rPr>
        <w:t>空拍機影像</w:t>
      </w:r>
      <w:proofErr w:type="gramEnd"/>
      <w:r w:rsidRPr="006F2A65">
        <w:rPr>
          <w:rFonts w:hint="eastAsia"/>
          <w:lang w:bidi="he-IL"/>
        </w:rPr>
        <w:t>辨識技術，萃取車流的軌跡資料加以應用於路口的衝突點等事故風險分析應用。</w:t>
      </w:r>
    </w:p>
    <w:p w:rsidR="00F94F2F" w:rsidRPr="006F2A65" w:rsidRDefault="00F94F2F" w:rsidP="00F94F2F">
      <w:pPr>
        <w:pStyle w:val="a9"/>
        <w:rPr>
          <w:lang w:bidi="he-IL"/>
        </w:rPr>
      </w:pPr>
      <w:r w:rsidRPr="006F2A65">
        <w:rPr>
          <w:rFonts w:hint="eastAsia"/>
          <w:lang w:bidi="he-IL"/>
        </w:rPr>
        <w:t>一、</w:t>
      </w:r>
      <w:proofErr w:type="gramStart"/>
      <w:r w:rsidRPr="006F2A65">
        <w:rPr>
          <w:rFonts w:hint="eastAsia"/>
          <w:lang w:bidi="he-IL"/>
        </w:rPr>
        <w:t>空拍機影像</w:t>
      </w:r>
      <w:proofErr w:type="gramEnd"/>
      <w:r w:rsidRPr="006F2A65">
        <w:rPr>
          <w:rFonts w:hint="eastAsia"/>
          <w:lang w:bidi="he-IL"/>
        </w:rPr>
        <w:t>辨識作業</w:t>
      </w:r>
    </w:p>
    <w:p w:rsidR="00F94F2F" w:rsidRPr="006F2A65" w:rsidRDefault="00F94F2F" w:rsidP="00F94F2F">
      <w:pPr>
        <w:pStyle w:val="ae"/>
        <w:ind w:firstLine="480"/>
        <w:rPr>
          <w:sz w:val="22"/>
          <w:lang w:bidi="he-IL"/>
        </w:rPr>
      </w:pPr>
      <w:r w:rsidRPr="006F2A65">
        <w:rPr>
          <w:rFonts w:hint="eastAsia"/>
          <w:lang w:bidi="he-IL"/>
        </w:rPr>
        <w:t>本計畫採用之影像辨識技術及</w:t>
      </w:r>
      <w:proofErr w:type="gramStart"/>
      <w:r w:rsidRPr="006F2A65">
        <w:rPr>
          <w:rFonts w:hint="eastAsia"/>
          <w:lang w:bidi="he-IL"/>
        </w:rPr>
        <w:t>空拍機作業與訊力科技</w:t>
      </w:r>
      <w:proofErr w:type="gramEnd"/>
      <w:r w:rsidRPr="006F2A65">
        <w:rPr>
          <w:rFonts w:hint="eastAsia"/>
          <w:lang w:bidi="he-IL"/>
        </w:rPr>
        <w:t>合作，已具備一定之作業流程，可提供完整的路口軌跡萃取資料</w:t>
      </w:r>
      <w:r w:rsidRPr="006F2A65">
        <w:rPr>
          <w:rFonts w:hint="eastAsia"/>
          <w:sz w:val="22"/>
          <w:lang w:bidi="he-IL"/>
        </w:rPr>
        <w:t>，以提供後續分析作業使用，</w:t>
      </w:r>
      <w:proofErr w:type="gramStart"/>
      <w:r w:rsidRPr="006F2A65">
        <w:rPr>
          <w:rFonts w:hint="eastAsia"/>
          <w:sz w:val="22"/>
          <w:lang w:bidi="he-IL"/>
        </w:rPr>
        <w:t>空拍機作業</w:t>
      </w:r>
      <w:proofErr w:type="gramEnd"/>
      <w:r w:rsidRPr="006F2A65">
        <w:rPr>
          <w:rFonts w:hint="eastAsia"/>
          <w:sz w:val="22"/>
          <w:lang w:bidi="he-IL"/>
        </w:rPr>
        <w:t>流程說明如</w:t>
      </w:r>
      <w:proofErr w:type="gramStart"/>
      <w:r w:rsidRPr="006F2A65">
        <w:rPr>
          <w:rFonts w:hint="eastAsia"/>
          <w:sz w:val="22"/>
          <w:lang w:bidi="he-IL"/>
        </w:rPr>
        <w:t>后</w:t>
      </w:r>
      <w:proofErr w:type="gramEnd"/>
      <w:r w:rsidRPr="006F2A65">
        <w:rPr>
          <w:rFonts w:hint="eastAsia"/>
          <w:sz w:val="22"/>
          <w:lang w:bidi="he-IL"/>
        </w:rPr>
        <w:t>。</w:t>
      </w:r>
    </w:p>
    <w:p w:rsidR="00F94F2F" w:rsidRPr="006F2A65" w:rsidRDefault="00F94F2F" w:rsidP="00F94F2F">
      <w:pPr>
        <w:rPr>
          <w:sz w:val="22"/>
          <w:lang w:bidi="he-IL"/>
        </w:rPr>
      </w:pPr>
      <w:r w:rsidRPr="006F2A65">
        <w:rPr>
          <w:rFonts w:hint="eastAsia"/>
          <w:noProof/>
        </w:rPr>
        <w:drawing>
          <wp:inline distT="0" distB="0" distL="0" distR="0" wp14:anchorId="36B904D5" wp14:editId="72FB2A3B">
            <wp:extent cx="5278120" cy="925861"/>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8120" cy="925861"/>
                    </a:xfrm>
                    <a:prstGeom prst="rect">
                      <a:avLst/>
                    </a:prstGeom>
                    <a:noFill/>
                    <a:ln>
                      <a:noFill/>
                    </a:ln>
                  </pic:spPr>
                </pic:pic>
              </a:graphicData>
            </a:graphic>
          </wp:inline>
        </w:drawing>
      </w:r>
    </w:p>
    <w:p w:rsidR="00F94F2F" w:rsidRPr="006F2A65" w:rsidRDefault="00F94F2F" w:rsidP="00F94F2F">
      <w:pPr>
        <w:pStyle w:val="ac"/>
        <w:spacing w:before="163"/>
      </w:pPr>
      <w:bookmarkStart w:id="908" w:name="_Toc91594138"/>
      <w:r w:rsidRPr="006F2A65">
        <w:rPr>
          <w:rFonts w:hint="eastAsia"/>
        </w:rPr>
        <w:t>圖</w:t>
      </w:r>
      <w:r w:rsidRPr="006F2A65">
        <w:rPr>
          <w:rFonts w:hint="eastAsia"/>
        </w:rPr>
        <w:t xml:space="preserve">2.9-1 </w:t>
      </w:r>
      <w:proofErr w:type="gramStart"/>
      <w:r w:rsidRPr="006F2A65">
        <w:rPr>
          <w:rFonts w:hint="eastAsia"/>
        </w:rPr>
        <w:t>空拍機作業</w:t>
      </w:r>
      <w:proofErr w:type="gramEnd"/>
      <w:r w:rsidRPr="006F2A65">
        <w:rPr>
          <w:rFonts w:hint="eastAsia"/>
        </w:rPr>
        <w:t>流程圖</w:t>
      </w:r>
      <w:bookmarkEnd w:id="908"/>
    </w:p>
    <w:p w:rsidR="00F94F2F" w:rsidRPr="006F2A65" w:rsidRDefault="00F94F2F" w:rsidP="00F94F2F">
      <w:pPr>
        <w:pStyle w:val="10"/>
        <w:ind w:left="888" w:hanging="300"/>
      </w:pPr>
      <w:r w:rsidRPr="006F2A65">
        <w:rPr>
          <w:rFonts w:hint="eastAsia"/>
        </w:rPr>
        <w:t xml:space="preserve">1. </w:t>
      </w:r>
      <w:r w:rsidRPr="006F2A65">
        <w:rPr>
          <w:rFonts w:hint="eastAsia"/>
        </w:rPr>
        <w:t>無人機作業可行性評估</w:t>
      </w:r>
    </w:p>
    <w:p w:rsidR="00F94F2F" w:rsidRPr="006F2A65" w:rsidRDefault="00F94F2F" w:rsidP="00F94F2F">
      <w:pPr>
        <w:pStyle w:val="14"/>
        <w:ind w:left="965" w:firstLine="480"/>
      </w:pPr>
      <w:r w:rsidRPr="006F2A65">
        <w:rPr>
          <w:rFonts w:hint="eastAsia"/>
        </w:rPr>
        <w:t>評估路口範圍是否在可飛行範圍內</w:t>
      </w:r>
      <w:r w:rsidRPr="006F2A65">
        <w:rPr>
          <w:rFonts w:hint="eastAsia"/>
        </w:rPr>
        <w:t>(</w:t>
      </w:r>
      <w:r w:rsidRPr="006F2A65">
        <w:rPr>
          <w:rFonts w:hint="eastAsia"/>
        </w:rPr>
        <w:t>可</w:t>
      </w:r>
      <w:proofErr w:type="gramStart"/>
      <w:r w:rsidRPr="006F2A65">
        <w:rPr>
          <w:rFonts w:hint="eastAsia"/>
        </w:rPr>
        <w:t>飛行綠區</w:t>
      </w:r>
      <w:proofErr w:type="gramEnd"/>
      <w:r w:rsidRPr="006F2A65">
        <w:rPr>
          <w:rFonts w:hint="eastAsia"/>
        </w:rPr>
        <w:t>)</w:t>
      </w:r>
      <w:r w:rsidRPr="006F2A65">
        <w:rPr>
          <w:rFonts w:hint="eastAsia"/>
        </w:rPr>
        <w:t>，若位於禁航區、限航區則需與民航局申請飛行活動，並配合飛行管理作業進行。</w:t>
      </w:r>
    </w:p>
    <w:p w:rsidR="00F94F2F" w:rsidRPr="006F2A65" w:rsidRDefault="00F94F2F" w:rsidP="00F94F2F">
      <w:pPr>
        <w:pStyle w:val="14"/>
        <w:ind w:left="965" w:firstLine="480"/>
      </w:pPr>
      <w:r w:rsidRPr="006F2A65">
        <w:rPr>
          <w:rFonts w:hint="eastAsia"/>
        </w:rPr>
        <w:t>另飛行拍攝路口周邊須具備起降作業地點，並建議路口處無橋梁、樹木遮蔽，且無大樓視線遮蔽及高壓電塔等因素造成飛行訊號干擾。</w:t>
      </w:r>
    </w:p>
    <w:p w:rsidR="00F94F2F" w:rsidRPr="006F2A65" w:rsidRDefault="00F94F2F" w:rsidP="00F94F2F">
      <w:pPr>
        <w:pStyle w:val="10"/>
        <w:ind w:left="888" w:hanging="300"/>
      </w:pPr>
      <w:r w:rsidRPr="006F2A65">
        <w:rPr>
          <w:rFonts w:hint="eastAsia"/>
        </w:rPr>
        <w:t xml:space="preserve">2. </w:t>
      </w:r>
      <w:r w:rsidRPr="006F2A65">
        <w:rPr>
          <w:rFonts w:hint="eastAsia"/>
        </w:rPr>
        <w:t>路口資訊紀錄</w:t>
      </w:r>
    </w:p>
    <w:p w:rsidR="00F94F2F" w:rsidRPr="006F2A65" w:rsidRDefault="00F94F2F" w:rsidP="00F94F2F">
      <w:pPr>
        <w:pStyle w:val="14"/>
        <w:ind w:left="965" w:firstLine="480"/>
      </w:pPr>
      <w:r w:rsidRPr="006F2A65">
        <w:rPr>
          <w:rFonts w:hint="eastAsia"/>
        </w:rPr>
        <w:t>於</w:t>
      </w:r>
      <w:proofErr w:type="gramStart"/>
      <w:r w:rsidRPr="006F2A65">
        <w:rPr>
          <w:rFonts w:hint="eastAsia"/>
        </w:rPr>
        <w:t>空拍機起飛</w:t>
      </w:r>
      <w:proofErr w:type="gramEnd"/>
      <w:r w:rsidRPr="006F2A65">
        <w:rPr>
          <w:rFonts w:hint="eastAsia"/>
        </w:rPr>
        <w:t>前，需進行路口比例尺量測作業，以利後續影像分析工作可轉換為公制單位分析。</w:t>
      </w:r>
    </w:p>
    <w:p w:rsidR="00F94F2F" w:rsidRPr="006F2A65" w:rsidRDefault="00F94F2F" w:rsidP="00F94F2F">
      <w:pPr>
        <w:pStyle w:val="14"/>
        <w:ind w:left="965" w:firstLine="480"/>
      </w:pPr>
      <w:r w:rsidRPr="006F2A65">
        <w:rPr>
          <w:rFonts w:hint="eastAsia"/>
        </w:rPr>
        <w:t>同時起飛前須使畫面拍攝時鐘畫面進行對時工作，提供後續分析上與號</w:t>
      </w:r>
      <w:proofErr w:type="gramStart"/>
      <w:r w:rsidRPr="006F2A65">
        <w:rPr>
          <w:rFonts w:hint="eastAsia"/>
        </w:rPr>
        <w:t>誌</w:t>
      </w:r>
      <w:proofErr w:type="gramEnd"/>
      <w:r w:rsidRPr="006F2A65">
        <w:rPr>
          <w:rFonts w:hint="eastAsia"/>
        </w:rPr>
        <w:t>同步分析之需求使用。</w:t>
      </w:r>
    </w:p>
    <w:p w:rsidR="00F94F2F" w:rsidRPr="006F2A65" w:rsidRDefault="00F94F2F" w:rsidP="00F94F2F">
      <w:pPr>
        <w:pStyle w:val="10"/>
        <w:ind w:left="888" w:hanging="300"/>
      </w:pPr>
      <w:r w:rsidRPr="006F2A65">
        <w:rPr>
          <w:rFonts w:hint="eastAsia"/>
        </w:rPr>
        <w:t xml:space="preserve">3. </w:t>
      </w:r>
      <w:r w:rsidRPr="006F2A65">
        <w:rPr>
          <w:rFonts w:hint="eastAsia"/>
        </w:rPr>
        <w:t>飛行參數設定</w:t>
      </w:r>
    </w:p>
    <w:p w:rsidR="00F94F2F" w:rsidRPr="006F2A65" w:rsidRDefault="00F94F2F" w:rsidP="00F94F2F">
      <w:pPr>
        <w:pStyle w:val="14"/>
        <w:ind w:left="965" w:firstLine="480"/>
      </w:pPr>
      <w:proofErr w:type="gramStart"/>
      <w:r w:rsidRPr="006F2A65">
        <w:rPr>
          <w:rFonts w:hint="eastAsia"/>
        </w:rPr>
        <w:t>為求本計畫</w:t>
      </w:r>
      <w:proofErr w:type="gramEnd"/>
      <w:r w:rsidRPr="006F2A65">
        <w:rPr>
          <w:rFonts w:hint="eastAsia"/>
        </w:rPr>
        <w:t>之影像辨識需求最佳畫面使用，建議飛行參數上可在離地</w:t>
      </w:r>
      <w:r w:rsidRPr="006F2A65">
        <w:rPr>
          <w:rFonts w:hint="eastAsia"/>
        </w:rPr>
        <w:t>75</w:t>
      </w:r>
      <w:r w:rsidRPr="006F2A65">
        <w:rPr>
          <w:rFonts w:hint="eastAsia"/>
        </w:rPr>
        <w:t>公尺處拍攝，建議影像畫質為</w:t>
      </w:r>
      <w:r w:rsidRPr="006F2A65">
        <w:rPr>
          <w:rFonts w:hint="eastAsia"/>
        </w:rPr>
        <w:t>4</w:t>
      </w:r>
      <w:r w:rsidRPr="006F2A65">
        <w:t>K 30fps</w:t>
      </w:r>
      <w:r w:rsidRPr="006F2A65">
        <w:rPr>
          <w:rFonts w:hint="eastAsia"/>
        </w:rPr>
        <w:t>。</w:t>
      </w:r>
    </w:p>
    <w:p w:rsidR="00F94F2F" w:rsidRPr="006F2A65" w:rsidRDefault="00F94F2F" w:rsidP="00F94F2F">
      <w:pPr>
        <w:pStyle w:val="10"/>
        <w:ind w:left="888" w:hanging="300"/>
      </w:pPr>
      <w:r w:rsidRPr="006F2A65">
        <w:rPr>
          <w:rFonts w:hint="eastAsia"/>
        </w:rPr>
        <w:t xml:space="preserve">4. </w:t>
      </w:r>
      <w:r w:rsidRPr="006F2A65">
        <w:rPr>
          <w:rFonts w:hint="eastAsia"/>
        </w:rPr>
        <w:t>影片拍攝</w:t>
      </w:r>
    </w:p>
    <w:p w:rsidR="00F94F2F" w:rsidRPr="006F2A65" w:rsidRDefault="00F94F2F" w:rsidP="00F94F2F">
      <w:pPr>
        <w:pStyle w:val="14"/>
        <w:ind w:left="965" w:firstLine="480"/>
      </w:pPr>
      <w:r w:rsidRPr="006F2A65">
        <w:rPr>
          <w:rFonts w:hint="eastAsia"/>
        </w:rPr>
        <w:t>拍攝畫面的設定建議以分析需求為主，因此於本計畫建議拍攝畫面中心為路口中央處，畫面橫向為主要幹道，畫面縱向為次要幹道方式進行，同時拍攝天氣狀態，建議於風速</w:t>
      </w:r>
      <w:r w:rsidRPr="006F2A65">
        <w:rPr>
          <w:rFonts w:hint="eastAsia"/>
        </w:rPr>
        <w:t xml:space="preserve">4 </w:t>
      </w:r>
      <w:r w:rsidRPr="006F2A65">
        <w:t>m/s</w:t>
      </w:r>
      <w:r w:rsidRPr="006F2A65">
        <w:rPr>
          <w:rFonts w:hint="eastAsia"/>
        </w:rPr>
        <w:t>以下。</w:t>
      </w:r>
    </w:p>
    <w:p w:rsidR="00F94F2F" w:rsidRPr="006F2A65" w:rsidRDefault="00F94F2F" w:rsidP="00F94F2F">
      <w:pPr>
        <w:pStyle w:val="a9"/>
        <w:rPr>
          <w:lang w:bidi="he-IL"/>
        </w:rPr>
      </w:pPr>
      <w:r w:rsidRPr="006F2A65">
        <w:rPr>
          <w:rFonts w:hint="eastAsia"/>
          <w:lang w:bidi="he-IL"/>
        </w:rPr>
        <w:lastRenderedPageBreak/>
        <w:t>二、軌跡分析應用說明</w:t>
      </w:r>
    </w:p>
    <w:p w:rsidR="00F94F2F" w:rsidRPr="006F2A65" w:rsidRDefault="00F94F2F" w:rsidP="00F94F2F">
      <w:pPr>
        <w:pStyle w:val="ae"/>
        <w:ind w:firstLine="480"/>
        <w:rPr>
          <w:lang w:bidi="he-IL"/>
        </w:rPr>
      </w:pPr>
      <w:proofErr w:type="gramStart"/>
      <w:r w:rsidRPr="006F2A65">
        <w:rPr>
          <w:rFonts w:hint="eastAsia"/>
          <w:lang w:bidi="he-IL"/>
        </w:rPr>
        <w:t>經空拍</w:t>
      </w:r>
      <w:proofErr w:type="gramEnd"/>
      <w:r w:rsidRPr="006F2A65">
        <w:rPr>
          <w:rFonts w:hint="eastAsia"/>
          <w:lang w:bidi="he-IL"/>
        </w:rPr>
        <w:t>取得路口影像並進行畫面穩定處理後，採用</w:t>
      </w:r>
      <w:r w:rsidRPr="006F2A65">
        <w:rPr>
          <w:rFonts w:hint="eastAsia"/>
          <w:lang w:bidi="he-IL"/>
        </w:rPr>
        <w:t>Yolo v4</w:t>
      </w:r>
      <w:r w:rsidRPr="006F2A65">
        <w:rPr>
          <w:rFonts w:hint="eastAsia"/>
          <w:lang w:bidi="he-IL"/>
        </w:rPr>
        <w:t>模型進行軌跡辨識，辨識影片中之車輛類型以及該車輛之時間序列軌跡資料，透過該軌跡資料進行車流後續衝突分析作業，整體產出應用說明如表</w:t>
      </w:r>
      <w:r w:rsidRPr="006F2A65">
        <w:rPr>
          <w:rFonts w:hint="eastAsia"/>
          <w:lang w:bidi="he-IL"/>
        </w:rPr>
        <w:t>2.9-1</w:t>
      </w:r>
      <w:r w:rsidRPr="006F2A65">
        <w:rPr>
          <w:rFonts w:hint="eastAsia"/>
          <w:lang w:bidi="he-IL"/>
        </w:rPr>
        <w:t>。</w:t>
      </w:r>
    </w:p>
    <w:p w:rsidR="00F94F2F" w:rsidRPr="006F2A65" w:rsidRDefault="00F94F2F" w:rsidP="00F94F2F">
      <w:pPr>
        <w:pStyle w:val="aa"/>
        <w:spacing w:before="326"/>
        <w:rPr>
          <w:lang w:bidi="he-IL"/>
        </w:rPr>
      </w:pPr>
      <w:bookmarkStart w:id="909" w:name="_Toc91594122"/>
      <w:r w:rsidRPr="006F2A65">
        <w:rPr>
          <w:rFonts w:hint="eastAsia"/>
          <w:lang w:bidi="he-IL"/>
        </w:rPr>
        <w:t>表</w:t>
      </w:r>
      <w:r w:rsidRPr="006F2A65">
        <w:rPr>
          <w:rFonts w:hint="eastAsia"/>
          <w:lang w:bidi="he-IL"/>
        </w:rPr>
        <w:t xml:space="preserve">2.9-1 </w:t>
      </w:r>
      <w:r w:rsidRPr="006F2A65">
        <w:rPr>
          <w:rFonts w:hint="eastAsia"/>
          <w:lang w:bidi="he-IL"/>
        </w:rPr>
        <w:t>空拍軌跡分析應用說明表</w:t>
      </w:r>
      <w:bookmarkEnd w:id="909"/>
    </w:p>
    <w:tbl>
      <w:tblPr>
        <w:tblStyle w:val="af6"/>
        <w:tblW w:w="0" w:type="auto"/>
        <w:tblLook w:val="04A0" w:firstRow="1" w:lastRow="0" w:firstColumn="1" w:lastColumn="0" w:noHBand="0" w:noVBand="1"/>
      </w:tblPr>
      <w:tblGrid>
        <w:gridCol w:w="2586"/>
        <w:gridCol w:w="5716"/>
      </w:tblGrid>
      <w:tr w:rsidR="00980FE6" w:rsidRPr="006F2A65" w:rsidTr="00E56690">
        <w:tc>
          <w:tcPr>
            <w:tcW w:w="2405" w:type="dxa"/>
          </w:tcPr>
          <w:p w:rsidR="00F94F2F" w:rsidRPr="006F2A65" w:rsidRDefault="00F94F2F" w:rsidP="00BD5F82">
            <w:pPr>
              <w:pStyle w:val="a3"/>
              <w:spacing w:before="65" w:after="65"/>
              <w:rPr>
                <w:lang w:bidi="he-IL"/>
              </w:rPr>
            </w:pPr>
            <w:r w:rsidRPr="006F2A65">
              <w:rPr>
                <w:rFonts w:hint="eastAsia"/>
                <w:lang w:bidi="he-IL"/>
              </w:rPr>
              <w:t>分析項目</w:t>
            </w:r>
          </w:p>
        </w:tc>
        <w:tc>
          <w:tcPr>
            <w:tcW w:w="5897" w:type="dxa"/>
          </w:tcPr>
          <w:p w:rsidR="00F94F2F" w:rsidRPr="006F2A65" w:rsidRDefault="00F94F2F" w:rsidP="00BD5F82">
            <w:pPr>
              <w:pStyle w:val="a3"/>
              <w:spacing w:before="65" w:after="65"/>
              <w:rPr>
                <w:lang w:bidi="he-IL"/>
              </w:rPr>
            </w:pPr>
            <w:r w:rsidRPr="006F2A65">
              <w:rPr>
                <w:rFonts w:hint="eastAsia"/>
                <w:lang w:bidi="he-IL"/>
              </w:rPr>
              <w:t>應用說明</w:t>
            </w:r>
          </w:p>
        </w:tc>
      </w:tr>
      <w:tr w:rsidR="00980FE6" w:rsidRPr="006F2A65" w:rsidTr="00E56690">
        <w:trPr>
          <w:trHeight w:val="1239"/>
        </w:trPr>
        <w:tc>
          <w:tcPr>
            <w:tcW w:w="2405" w:type="dxa"/>
          </w:tcPr>
          <w:p w:rsidR="00F94F2F" w:rsidRPr="006F2A65" w:rsidRDefault="00F94F2F" w:rsidP="00BD5F82">
            <w:r w:rsidRPr="006F2A65">
              <w:rPr>
                <w:noProof/>
              </w:rPr>
              <w:drawing>
                <wp:inline distT="0" distB="0" distL="0" distR="0" wp14:anchorId="289004E2" wp14:editId="381817DC">
                  <wp:extent cx="1483995" cy="890905"/>
                  <wp:effectExtent l="0" t="0" r="1905" b="4445"/>
                  <wp:docPr id="249" name="Google Shape;249;p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Google Shape;249;p40"/>
                          <pic:cNvPicPr preferRelativeResize="0"/>
                        </pic:nvPicPr>
                        <pic:blipFill>
                          <a:blip r:embed="rId46">
                            <a:alphaModFix/>
                          </a:blip>
                          <a:stretch>
                            <a:fillRect/>
                          </a:stretch>
                        </pic:blipFill>
                        <pic:spPr>
                          <a:xfrm>
                            <a:off x="0" y="0"/>
                            <a:ext cx="1486474" cy="892393"/>
                          </a:xfrm>
                          <a:prstGeom prst="rect">
                            <a:avLst/>
                          </a:prstGeom>
                          <a:noFill/>
                          <a:ln>
                            <a:noFill/>
                          </a:ln>
                        </pic:spPr>
                      </pic:pic>
                    </a:graphicData>
                  </a:graphic>
                </wp:inline>
              </w:drawing>
            </w:r>
          </w:p>
        </w:tc>
        <w:tc>
          <w:tcPr>
            <w:tcW w:w="5897" w:type="dxa"/>
          </w:tcPr>
          <w:p w:rsidR="00F94F2F" w:rsidRPr="006F2A65" w:rsidRDefault="00F94F2F" w:rsidP="00BD5F82">
            <w:pPr>
              <w:pStyle w:val="a3"/>
              <w:spacing w:before="65" w:after="65"/>
              <w:rPr>
                <w:lang w:bidi="he-IL"/>
              </w:rPr>
            </w:pPr>
            <w:r w:rsidRPr="006F2A65">
              <w:rPr>
                <w:rFonts w:hint="eastAsia"/>
                <w:b/>
                <w:lang w:bidi="he-IL"/>
              </w:rPr>
              <w:t>衝突密集點分析</w:t>
            </w:r>
          </w:p>
          <w:p w:rsidR="00F94F2F" w:rsidRPr="006F2A65" w:rsidRDefault="00F94F2F" w:rsidP="00AD31C2">
            <w:pPr>
              <w:pStyle w:val="a3"/>
              <w:numPr>
                <w:ilvl w:val="0"/>
                <w:numId w:val="6"/>
              </w:numPr>
              <w:spacing w:before="65" w:after="65"/>
              <w:jc w:val="left"/>
              <w:rPr>
                <w:lang w:bidi="he-IL"/>
              </w:rPr>
            </w:pPr>
            <w:r w:rsidRPr="006F2A65">
              <w:rPr>
                <w:rFonts w:hint="eastAsia"/>
                <w:lang w:bidi="he-IL"/>
              </w:rPr>
              <w:t>以視覺化方式檢視衝突點在路口區域之分布狀況</w:t>
            </w:r>
          </w:p>
          <w:p w:rsidR="00F94F2F" w:rsidRPr="006F2A65" w:rsidRDefault="00F94F2F" w:rsidP="00AD31C2">
            <w:pPr>
              <w:pStyle w:val="a3"/>
              <w:numPr>
                <w:ilvl w:val="0"/>
                <w:numId w:val="6"/>
              </w:numPr>
              <w:spacing w:before="65" w:after="65"/>
              <w:jc w:val="left"/>
              <w:rPr>
                <w:lang w:bidi="he-IL"/>
              </w:rPr>
            </w:pPr>
            <w:r w:rsidRPr="006F2A65">
              <w:rPr>
                <w:rFonts w:hint="eastAsia"/>
                <w:lang w:bidi="he-IL"/>
              </w:rPr>
              <w:t>採用</w:t>
            </w:r>
            <w:r w:rsidRPr="006F2A65">
              <w:rPr>
                <w:rFonts w:hint="eastAsia"/>
                <w:lang w:bidi="he-IL"/>
              </w:rPr>
              <w:t>TTC(</w:t>
            </w:r>
            <w:r w:rsidRPr="006F2A65">
              <w:rPr>
                <w:rFonts w:hint="eastAsia"/>
                <w:lang w:bidi="he-IL"/>
              </w:rPr>
              <w:t>碰撞時間</w:t>
            </w:r>
            <w:r w:rsidRPr="006F2A65">
              <w:rPr>
                <w:rFonts w:hint="eastAsia"/>
                <w:lang w:bidi="he-IL"/>
              </w:rPr>
              <w:t>)</w:t>
            </w:r>
            <w:r w:rsidRPr="006F2A65">
              <w:rPr>
                <w:rFonts w:hint="eastAsia"/>
                <w:lang w:bidi="he-IL"/>
              </w:rPr>
              <w:t>及</w:t>
            </w:r>
            <w:r w:rsidRPr="006F2A65">
              <w:rPr>
                <w:rFonts w:hint="eastAsia"/>
                <w:lang w:bidi="he-IL"/>
              </w:rPr>
              <w:t>PET(</w:t>
            </w:r>
            <w:r w:rsidRPr="006F2A65">
              <w:t>後侵占時間</w:t>
            </w:r>
            <w:r w:rsidRPr="006F2A65">
              <w:rPr>
                <w:rFonts w:hint="eastAsia"/>
                <w:lang w:bidi="he-IL"/>
              </w:rPr>
              <w:t>)</w:t>
            </w:r>
            <w:r w:rsidRPr="006F2A65">
              <w:rPr>
                <w:rFonts w:hint="eastAsia"/>
                <w:lang w:bidi="he-IL"/>
              </w:rPr>
              <w:t>作為衝突指標</w:t>
            </w:r>
          </w:p>
        </w:tc>
      </w:tr>
      <w:tr w:rsidR="00980FE6" w:rsidRPr="006F2A65" w:rsidTr="00E56690">
        <w:tc>
          <w:tcPr>
            <w:tcW w:w="2405" w:type="dxa"/>
          </w:tcPr>
          <w:p w:rsidR="00F94F2F" w:rsidRPr="006F2A65" w:rsidRDefault="00F94F2F" w:rsidP="00BD5F82">
            <w:r w:rsidRPr="006F2A65">
              <w:rPr>
                <w:noProof/>
              </w:rPr>
              <w:drawing>
                <wp:inline distT="0" distB="0" distL="0" distR="0" wp14:anchorId="0F5830E3" wp14:editId="45581F66">
                  <wp:extent cx="1483995" cy="890905"/>
                  <wp:effectExtent l="0" t="0" r="1905" b="4445"/>
                  <wp:docPr id="250" name="Google Shape;250;p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Google Shape;250;p40"/>
                          <pic:cNvPicPr preferRelativeResize="0"/>
                        </pic:nvPicPr>
                        <pic:blipFill>
                          <a:blip r:embed="rId47">
                            <a:alphaModFix/>
                          </a:blip>
                          <a:stretch>
                            <a:fillRect/>
                          </a:stretch>
                        </pic:blipFill>
                        <pic:spPr>
                          <a:xfrm>
                            <a:off x="0" y="0"/>
                            <a:ext cx="1496874" cy="898637"/>
                          </a:xfrm>
                          <a:prstGeom prst="rect">
                            <a:avLst/>
                          </a:prstGeom>
                          <a:noFill/>
                          <a:ln>
                            <a:noFill/>
                          </a:ln>
                        </pic:spPr>
                      </pic:pic>
                    </a:graphicData>
                  </a:graphic>
                </wp:inline>
              </w:drawing>
            </w:r>
          </w:p>
        </w:tc>
        <w:tc>
          <w:tcPr>
            <w:tcW w:w="5897" w:type="dxa"/>
          </w:tcPr>
          <w:p w:rsidR="00F94F2F" w:rsidRPr="006F2A65" w:rsidRDefault="00F94F2F" w:rsidP="00BD5F82">
            <w:pPr>
              <w:pStyle w:val="a3"/>
              <w:spacing w:before="65" w:after="65"/>
              <w:rPr>
                <w:b/>
              </w:rPr>
            </w:pPr>
            <w:r w:rsidRPr="006F2A65">
              <w:rPr>
                <w:rFonts w:hint="eastAsia"/>
                <w:b/>
              </w:rPr>
              <w:t>軌跡合理性檢視</w:t>
            </w:r>
          </w:p>
          <w:p w:rsidR="00F94F2F" w:rsidRPr="006F2A65" w:rsidRDefault="00F94F2F" w:rsidP="00AD31C2">
            <w:pPr>
              <w:pStyle w:val="a3"/>
              <w:numPr>
                <w:ilvl w:val="0"/>
                <w:numId w:val="7"/>
              </w:numPr>
              <w:spacing w:before="65" w:after="65"/>
              <w:jc w:val="left"/>
              <w:rPr>
                <w:lang w:bidi="he-IL"/>
              </w:rPr>
            </w:pPr>
            <w:r w:rsidRPr="006F2A65">
              <w:rPr>
                <w:rFonts w:hint="eastAsia"/>
                <w:lang w:bidi="he-IL"/>
              </w:rPr>
              <w:t>以視覺化方式檢視不同車種在路口中的車流軌跡是否具有合理性</w:t>
            </w:r>
          </w:p>
          <w:p w:rsidR="00F94F2F" w:rsidRPr="006F2A65" w:rsidRDefault="00F94F2F" w:rsidP="00AD31C2">
            <w:pPr>
              <w:pStyle w:val="a3"/>
              <w:numPr>
                <w:ilvl w:val="0"/>
                <w:numId w:val="7"/>
              </w:numPr>
              <w:spacing w:before="65" w:after="65"/>
              <w:jc w:val="left"/>
              <w:rPr>
                <w:lang w:bidi="he-IL"/>
              </w:rPr>
            </w:pPr>
            <w:r w:rsidRPr="006F2A65">
              <w:rPr>
                <w:rFonts w:hint="eastAsia"/>
                <w:lang w:bidi="he-IL"/>
              </w:rPr>
              <w:t>檢視不正常之車流軌跡，並</w:t>
            </w:r>
            <w:proofErr w:type="gramStart"/>
            <w:r w:rsidRPr="006F2A65">
              <w:rPr>
                <w:rFonts w:hint="eastAsia"/>
                <w:lang w:bidi="he-IL"/>
              </w:rPr>
              <w:t>研</w:t>
            </w:r>
            <w:proofErr w:type="gramEnd"/>
            <w:r w:rsidRPr="006F2A65">
              <w:rPr>
                <w:rFonts w:hint="eastAsia"/>
                <w:lang w:bidi="he-IL"/>
              </w:rPr>
              <w:t>擬相關改善策略</w:t>
            </w:r>
          </w:p>
        </w:tc>
      </w:tr>
      <w:tr w:rsidR="00980FE6" w:rsidRPr="006F2A65" w:rsidTr="00E56690">
        <w:trPr>
          <w:trHeight w:val="1443"/>
        </w:trPr>
        <w:tc>
          <w:tcPr>
            <w:tcW w:w="2405" w:type="dxa"/>
          </w:tcPr>
          <w:p w:rsidR="00F94F2F" w:rsidRPr="006F2A65" w:rsidRDefault="00F94F2F" w:rsidP="00BD5F82">
            <w:r w:rsidRPr="006F2A65">
              <w:rPr>
                <w:noProof/>
              </w:rPr>
              <w:drawing>
                <wp:inline distT="0" distB="0" distL="0" distR="0" wp14:anchorId="60B968F7" wp14:editId="43FCAE90">
                  <wp:extent cx="1484416" cy="936323"/>
                  <wp:effectExtent l="0" t="0" r="1905" b="0"/>
                  <wp:docPr id="251" name="Google Shape;251;p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Google Shape;251;p40"/>
                          <pic:cNvPicPr preferRelativeResize="0"/>
                        </pic:nvPicPr>
                        <pic:blipFill>
                          <a:blip r:embed="rId48">
                            <a:alphaModFix/>
                          </a:blip>
                          <a:stretch>
                            <a:fillRect/>
                          </a:stretch>
                        </pic:blipFill>
                        <pic:spPr>
                          <a:xfrm>
                            <a:off x="0" y="0"/>
                            <a:ext cx="1499387" cy="945766"/>
                          </a:xfrm>
                          <a:prstGeom prst="rect">
                            <a:avLst/>
                          </a:prstGeom>
                          <a:noFill/>
                          <a:ln>
                            <a:noFill/>
                          </a:ln>
                        </pic:spPr>
                      </pic:pic>
                    </a:graphicData>
                  </a:graphic>
                </wp:inline>
              </w:drawing>
            </w:r>
          </w:p>
        </w:tc>
        <w:tc>
          <w:tcPr>
            <w:tcW w:w="5897" w:type="dxa"/>
          </w:tcPr>
          <w:p w:rsidR="00F94F2F" w:rsidRPr="006F2A65" w:rsidRDefault="00F94F2F" w:rsidP="00BD5F82">
            <w:pPr>
              <w:pStyle w:val="a3"/>
              <w:spacing w:before="65" w:after="65"/>
              <w:rPr>
                <w:b/>
                <w:lang w:bidi="he-IL"/>
              </w:rPr>
            </w:pPr>
            <w:r w:rsidRPr="006F2A65">
              <w:rPr>
                <w:rFonts w:hint="eastAsia"/>
                <w:b/>
                <w:lang w:bidi="he-IL"/>
              </w:rPr>
              <w:t>路口超速分布檢視</w:t>
            </w:r>
          </w:p>
          <w:p w:rsidR="00F94F2F" w:rsidRPr="006F2A65" w:rsidRDefault="00F94F2F" w:rsidP="00AD31C2">
            <w:pPr>
              <w:pStyle w:val="a3"/>
              <w:numPr>
                <w:ilvl w:val="0"/>
                <w:numId w:val="8"/>
              </w:numPr>
              <w:spacing w:before="65" w:after="65"/>
              <w:jc w:val="left"/>
              <w:rPr>
                <w:lang w:bidi="he-IL"/>
              </w:rPr>
            </w:pPr>
            <w:r w:rsidRPr="006F2A65">
              <w:rPr>
                <w:rFonts w:hint="eastAsia"/>
                <w:lang w:bidi="he-IL"/>
              </w:rPr>
              <w:t>速率軌跡視覺化產出，以檢查路口中車流速率分布狀況</w:t>
            </w:r>
          </w:p>
          <w:p w:rsidR="00F94F2F" w:rsidRPr="006F2A65" w:rsidRDefault="00F94F2F" w:rsidP="00AD31C2">
            <w:pPr>
              <w:pStyle w:val="a3"/>
              <w:numPr>
                <w:ilvl w:val="0"/>
                <w:numId w:val="8"/>
              </w:numPr>
              <w:spacing w:before="65" w:after="65"/>
              <w:jc w:val="left"/>
              <w:rPr>
                <w:lang w:bidi="he-IL"/>
              </w:rPr>
            </w:pPr>
            <w:r w:rsidRPr="006F2A65">
              <w:rPr>
                <w:rFonts w:hint="eastAsia"/>
                <w:lang w:bidi="he-IL"/>
              </w:rPr>
              <w:t>檢視路口車流超速軌跡之行進方向及位置分布</w:t>
            </w:r>
          </w:p>
        </w:tc>
      </w:tr>
      <w:tr w:rsidR="00980FE6" w:rsidRPr="006F2A65" w:rsidTr="00E56690">
        <w:tc>
          <w:tcPr>
            <w:tcW w:w="2405" w:type="dxa"/>
          </w:tcPr>
          <w:p w:rsidR="00F94F2F" w:rsidRPr="006F2A65" w:rsidRDefault="00F94F2F" w:rsidP="00BD5F82">
            <w:r w:rsidRPr="006F2A65">
              <w:rPr>
                <w:noProof/>
              </w:rPr>
              <w:drawing>
                <wp:inline distT="0" distB="0" distL="0" distR="0" wp14:anchorId="4FC19431" wp14:editId="505EF963">
                  <wp:extent cx="1460244" cy="875665"/>
                  <wp:effectExtent l="19050" t="19050" r="26035" b="19685"/>
                  <wp:docPr id="17" name="Google Shape;522;p58">
                    <a:extLst xmlns:a="http://schemas.openxmlformats.org/drawingml/2006/main">
                      <a:ext uri="{FF2B5EF4-FFF2-40B4-BE49-F238E27FC236}">
                        <a16:creationId xmlns:a16="http://schemas.microsoft.com/office/drawing/2014/main" id="{8077C886-1C1B-4D28-9DD5-4F97281500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gle Shape;522;p58">
                            <a:extLst>
                              <a:ext uri="{FF2B5EF4-FFF2-40B4-BE49-F238E27FC236}">
                                <a16:creationId xmlns:a16="http://schemas.microsoft.com/office/drawing/2014/main" id="{8077C886-1C1B-4D28-9DD5-4F9728150041}"/>
                              </a:ext>
                            </a:extLst>
                          </pic:cNvPr>
                          <pic:cNvPicPr preferRelativeResize="0"/>
                        </pic:nvPicPr>
                        <pic:blipFill>
                          <a:blip r:embed="rId49">
                            <a:alphaModFix/>
                          </a:blip>
                          <a:stretch>
                            <a:fillRect/>
                          </a:stretch>
                        </pic:blipFill>
                        <pic:spPr>
                          <a:xfrm>
                            <a:off x="0" y="0"/>
                            <a:ext cx="1478498" cy="886611"/>
                          </a:xfrm>
                          <a:prstGeom prst="rect">
                            <a:avLst/>
                          </a:prstGeom>
                          <a:noFill/>
                          <a:ln>
                            <a:solidFill>
                              <a:schemeClr val="tx1"/>
                            </a:solidFill>
                          </a:ln>
                        </pic:spPr>
                      </pic:pic>
                    </a:graphicData>
                  </a:graphic>
                </wp:inline>
              </w:drawing>
            </w:r>
          </w:p>
        </w:tc>
        <w:tc>
          <w:tcPr>
            <w:tcW w:w="5897" w:type="dxa"/>
          </w:tcPr>
          <w:p w:rsidR="00F94F2F" w:rsidRPr="006F2A65" w:rsidRDefault="00F94F2F" w:rsidP="00BD5F82">
            <w:pPr>
              <w:pStyle w:val="a3"/>
              <w:spacing w:before="65" w:after="65"/>
              <w:rPr>
                <w:b/>
                <w:lang w:bidi="he-IL"/>
              </w:rPr>
            </w:pPr>
            <w:r w:rsidRPr="006F2A65">
              <w:rPr>
                <w:rFonts w:hint="eastAsia"/>
                <w:b/>
                <w:lang w:bidi="he-IL"/>
              </w:rPr>
              <w:t>機車待</w:t>
            </w:r>
            <w:proofErr w:type="gramStart"/>
            <w:r w:rsidRPr="006F2A65">
              <w:rPr>
                <w:rFonts w:hint="eastAsia"/>
                <w:b/>
                <w:lang w:bidi="he-IL"/>
              </w:rPr>
              <w:t>轉區停等</w:t>
            </w:r>
            <w:proofErr w:type="gramEnd"/>
            <w:r w:rsidRPr="006F2A65">
              <w:rPr>
                <w:rFonts w:hint="eastAsia"/>
                <w:b/>
                <w:lang w:bidi="he-IL"/>
              </w:rPr>
              <w:t>分布檢視</w:t>
            </w:r>
          </w:p>
          <w:p w:rsidR="00F94F2F" w:rsidRPr="006F2A65" w:rsidRDefault="00F94F2F" w:rsidP="00AD31C2">
            <w:pPr>
              <w:pStyle w:val="a3"/>
              <w:numPr>
                <w:ilvl w:val="0"/>
                <w:numId w:val="9"/>
              </w:numPr>
              <w:spacing w:before="65" w:after="65"/>
              <w:jc w:val="left"/>
              <w:rPr>
                <w:lang w:bidi="he-IL"/>
              </w:rPr>
            </w:pPr>
            <w:r w:rsidRPr="006F2A65">
              <w:rPr>
                <w:rFonts w:hint="eastAsia"/>
                <w:lang w:bidi="he-IL"/>
              </w:rPr>
              <w:t>用以視覺化方式評估機車兩段式左轉待轉需求，檢討行穿線與待轉區之間的空間是否足夠</w:t>
            </w:r>
          </w:p>
        </w:tc>
      </w:tr>
      <w:tr w:rsidR="00980FE6" w:rsidRPr="006F2A65" w:rsidTr="00E56690">
        <w:tc>
          <w:tcPr>
            <w:tcW w:w="2405" w:type="dxa"/>
          </w:tcPr>
          <w:p w:rsidR="00F94F2F" w:rsidRPr="006F2A65" w:rsidRDefault="00F94F2F" w:rsidP="00BD5F82">
            <w:r w:rsidRPr="006F2A65">
              <w:rPr>
                <w:noProof/>
              </w:rPr>
              <w:drawing>
                <wp:inline distT="0" distB="0" distL="0" distR="0" wp14:anchorId="66921FC8" wp14:editId="0EDA2D2D">
                  <wp:extent cx="1483995" cy="890799"/>
                  <wp:effectExtent l="0" t="0" r="1905" b="5080"/>
                  <wp:docPr id="20" name="Google Shape;491;p56">
                    <a:extLst xmlns:a="http://schemas.openxmlformats.org/drawingml/2006/main">
                      <a:ext uri="{FF2B5EF4-FFF2-40B4-BE49-F238E27FC236}">
                        <a16:creationId xmlns:a16="http://schemas.microsoft.com/office/drawing/2014/main" id="{7F47785E-19BA-47A7-BD86-582DC2EF9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gle Shape;491;p56">
                            <a:extLst>
                              <a:ext uri="{FF2B5EF4-FFF2-40B4-BE49-F238E27FC236}">
                                <a16:creationId xmlns:a16="http://schemas.microsoft.com/office/drawing/2014/main" id="{7F47785E-19BA-47A7-BD86-582DC2EF9598}"/>
                              </a:ext>
                            </a:extLst>
                          </pic:cNvPr>
                          <pic:cNvPicPr preferRelativeResize="0"/>
                        </pic:nvPicPr>
                        <pic:blipFill rotWithShape="1">
                          <a:blip r:embed="rId50">
                            <a:alphaModFix/>
                          </a:blip>
                          <a:srcRect/>
                          <a:stretch/>
                        </pic:blipFill>
                        <pic:spPr>
                          <a:xfrm>
                            <a:off x="0" y="0"/>
                            <a:ext cx="1501586" cy="901358"/>
                          </a:xfrm>
                          <a:prstGeom prst="rect">
                            <a:avLst/>
                          </a:prstGeom>
                          <a:noFill/>
                          <a:ln>
                            <a:noFill/>
                          </a:ln>
                        </pic:spPr>
                      </pic:pic>
                    </a:graphicData>
                  </a:graphic>
                </wp:inline>
              </w:drawing>
            </w:r>
          </w:p>
        </w:tc>
        <w:tc>
          <w:tcPr>
            <w:tcW w:w="5897" w:type="dxa"/>
          </w:tcPr>
          <w:p w:rsidR="00F94F2F" w:rsidRPr="006F2A65" w:rsidRDefault="00F94F2F" w:rsidP="00BD5F82">
            <w:pPr>
              <w:pStyle w:val="a3"/>
              <w:spacing w:before="65" w:after="65"/>
              <w:rPr>
                <w:b/>
                <w:lang w:bidi="he-IL"/>
              </w:rPr>
            </w:pPr>
            <w:r w:rsidRPr="006F2A65">
              <w:rPr>
                <w:rFonts w:hint="eastAsia"/>
                <w:b/>
                <w:lang w:bidi="he-IL"/>
              </w:rPr>
              <w:t>標線空間合理性分析</w:t>
            </w:r>
          </w:p>
          <w:p w:rsidR="00F94F2F" w:rsidRPr="006F2A65" w:rsidRDefault="00F94F2F" w:rsidP="00AD31C2">
            <w:pPr>
              <w:pStyle w:val="a3"/>
              <w:numPr>
                <w:ilvl w:val="0"/>
                <w:numId w:val="10"/>
              </w:numPr>
              <w:spacing w:before="65" w:after="65"/>
              <w:jc w:val="left"/>
              <w:rPr>
                <w:lang w:bidi="he-IL"/>
              </w:rPr>
            </w:pPr>
            <w:r w:rsidRPr="006F2A65">
              <w:rPr>
                <w:rFonts w:hint="eastAsia"/>
                <w:lang w:bidi="he-IL"/>
              </w:rPr>
              <w:t>藉由軌跡空間的分布檢討目前車道配置的合理性，可同步做為路口配置之改善方向。</w:t>
            </w:r>
          </w:p>
        </w:tc>
      </w:tr>
      <w:tr w:rsidR="00980FE6" w:rsidRPr="006F2A65" w:rsidTr="00E56690">
        <w:tc>
          <w:tcPr>
            <w:tcW w:w="2405" w:type="dxa"/>
          </w:tcPr>
          <w:p w:rsidR="00F94F2F" w:rsidRPr="006F2A65" w:rsidRDefault="00F94F2F" w:rsidP="00BD5F82">
            <w:r w:rsidRPr="006F2A65">
              <w:rPr>
                <w:noProof/>
              </w:rPr>
              <w:drawing>
                <wp:inline distT="0" distB="0" distL="0" distR="0" wp14:anchorId="6303D1F1" wp14:editId="2499E60A">
                  <wp:extent cx="1483995" cy="890905"/>
                  <wp:effectExtent l="0" t="0" r="1905" b="4445"/>
                  <wp:docPr id="9" name="圖片 2">
                    <a:extLst xmlns:a="http://schemas.openxmlformats.org/drawingml/2006/main">
                      <a:ext uri="{FF2B5EF4-FFF2-40B4-BE49-F238E27FC236}">
                        <a16:creationId xmlns:a16="http://schemas.microsoft.com/office/drawing/2014/main" id="{C9CA2DA1-EEA3-4919-89D1-4D4B9DD83E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C9CA2DA1-EEA3-4919-89D1-4D4B9DD83E4C}"/>
                              </a:ext>
                            </a:extLst>
                          </pic:cNvPr>
                          <pic:cNvPicPr>
                            <a:picLocks/>
                          </pic:cNvPicPr>
                        </pic:nvPicPr>
                        <pic:blipFill>
                          <a:blip r:embed="rId51"/>
                          <a:stretch>
                            <a:fillRect/>
                          </a:stretch>
                        </pic:blipFill>
                        <pic:spPr>
                          <a:xfrm>
                            <a:off x="0" y="0"/>
                            <a:ext cx="1499138" cy="899996"/>
                          </a:xfrm>
                          <a:prstGeom prst="rect">
                            <a:avLst/>
                          </a:prstGeom>
                        </pic:spPr>
                      </pic:pic>
                    </a:graphicData>
                  </a:graphic>
                </wp:inline>
              </w:drawing>
            </w:r>
          </w:p>
        </w:tc>
        <w:tc>
          <w:tcPr>
            <w:tcW w:w="5897" w:type="dxa"/>
          </w:tcPr>
          <w:p w:rsidR="00F94F2F" w:rsidRPr="006F2A65" w:rsidRDefault="00F94F2F" w:rsidP="00BD5F82">
            <w:pPr>
              <w:pStyle w:val="a3"/>
              <w:spacing w:before="65" w:after="65"/>
              <w:rPr>
                <w:b/>
                <w:lang w:bidi="he-IL"/>
              </w:rPr>
            </w:pPr>
            <w:r w:rsidRPr="006F2A65">
              <w:rPr>
                <w:rFonts w:hint="eastAsia"/>
                <w:b/>
                <w:lang w:bidi="he-IL"/>
              </w:rPr>
              <w:t>互動式衝突行為檢視</w:t>
            </w:r>
          </w:p>
          <w:p w:rsidR="00F94F2F" w:rsidRPr="006F2A65" w:rsidRDefault="00F94F2F" w:rsidP="00AD31C2">
            <w:pPr>
              <w:pStyle w:val="a3"/>
              <w:numPr>
                <w:ilvl w:val="0"/>
                <w:numId w:val="11"/>
              </w:numPr>
              <w:spacing w:before="65" w:after="65"/>
              <w:jc w:val="left"/>
              <w:rPr>
                <w:lang w:bidi="he-IL"/>
              </w:rPr>
            </w:pPr>
            <w:r w:rsidRPr="0060406F">
              <w:rPr>
                <w:rFonts w:hint="eastAsia"/>
                <w:lang w:bidi="he-IL"/>
              </w:rPr>
              <w:t>經由上</w:t>
            </w:r>
            <w:r w:rsidRPr="006F2A65">
              <w:rPr>
                <w:rFonts w:hint="eastAsia"/>
                <w:lang w:bidi="he-IL"/>
              </w:rPr>
              <w:t>述檢視的資料，提供影像回放的功能</w:t>
            </w:r>
          </w:p>
          <w:p w:rsidR="00F94F2F" w:rsidRPr="006F2A65" w:rsidRDefault="00F94F2F" w:rsidP="00AD31C2">
            <w:pPr>
              <w:pStyle w:val="a3"/>
              <w:numPr>
                <w:ilvl w:val="0"/>
                <w:numId w:val="11"/>
              </w:numPr>
              <w:spacing w:before="65" w:after="65"/>
              <w:jc w:val="left"/>
              <w:rPr>
                <w:lang w:bidi="he-IL"/>
              </w:rPr>
            </w:pPr>
            <w:r w:rsidRPr="006F2A65">
              <w:rPr>
                <w:rFonts w:hint="eastAsia"/>
                <w:lang w:bidi="he-IL"/>
              </w:rPr>
              <w:t>藉由衝突點資訊可擷取該衝突點前</w:t>
            </w:r>
            <w:r w:rsidRPr="006F2A65">
              <w:rPr>
                <w:rFonts w:hint="eastAsia"/>
                <w:lang w:bidi="he-IL"/>
              </w:rPr>
              <w:t>10</w:t>
            </w:r>
            <w:r w:rsidRPr="006F2A65">
              <w:rPr>
                <w:rFonts w:hint="eastAsia"/>
                <w:lang w:bidi="he-IL"/>
              </w:rPr>
              <w:t>秒之影像資料，藉以評估衝突發生之車輛行為</w:t>
            </w:r>
          </w:p>
        </w:tc>
      </w:tr>
    </w:tbl>
    <w:p w:rsidR="00A21B03" w:rsidRPr="006F2A65" w:rsidRDefault="00F94F2F" w:rsidP="00841718">
      <w:pPr>
        <w:pStyle w:val="a4"/>
      </w:pPr>
      <w:r w:rsidRPr="006F2A65">
        <w:rPr>
          <w:rFonts w:hint="eastAsia"/>
        </w:rPr>
        <w:t>資料來源：</w:t>
      </w:r>
      <w:proofErr w:type="gramStart"/>
      <w:r w:rsidRPr="006F2A65">
        <w:rPr>
          <w:rFonts w:hint="eastAsia"/>
        </w:rPr>
        <w:t>訊力科技</w:t>
      </w:r>
      <w:proofErr w:type="gramEnd"/>
      <w:r w:rsidRPr="006F2A65">
        <w:rPr>
          <w:rFonts w:hint="eastAsia"/>
        </w:rPr>
        <w:t>提供，本計畫彙整。</w:t>
      </w:r>
    </w:p>
    <w:p w:rsidR="00A21B03" w:rsidRPr="006F2A65" w:rsidRDefault="00A21B03" w:rsidP="00A21B03">
      <w:pPr>
        <w:rPr>
          <w:rFonts w:ascii="Arial" w:eastAsia="微軟正黑體" w:hAnsi="Arial"/>
          <w:spacing w:val="-5"/>
          <w:sz w:val="20"/>
          <w:lang w:bidi="he-IL"/>
        </w:rPr>
      </w:pPr>
      <w:r w:rsidRPr="006F2A65">
        <w:br w:type="page"/>
      </w:r>
    </w:p>
    <w:p w:rsidR="00A21B03" w:rsidRPr="006F2A65" w:rsidRDefault="00A21B03">
      <w:pPr>
        <w:pStyle w:val="15"/>
        <w:tabs>
          <w:tab w:val="right" w:leader="dot" w:pos="8302"/>
        </w:tabs>
        <w:rPr>
          <w:rFonts w:asciiTheme="minorHAnsi" w:eastAsiaTheme="minorEastAsia" w:hAnsiTheme="minorHAnsi" w:cstheme="minorBidi"/>
          <w:noProof/>
          <w:kern w:val="2"/>
          <w:szCs w:val="22"/>
        </w:rPr>
      </w:pPr>
      <w:r w:rsidRPr="006F2A65">
        <w:rPr>
          <w:kern w:val="2"/>
        </w:rPr>
        <w:lastRenderedPageBreak/>
        <w:fldChar w:fldCharType="begin"/>
      </w:r>
      <w:r w:rsidRPr="006F2A65">
        <w:rPr>
          <w:kern w:val="2"/>
        </w:rPr>
        <w:instrText xml:space="preserve"> TOC \o "1-3" \h \z \u </w:instrText>
      </w:r>
      <w:r w:rsidRPr="006F2A65">
        <w:rPr>
          <w:kern w:val="2"/>
        </w:rPr>
        <w:fldChar w:fldCharType="separate"/>
      </w:r>
      <w:hyperlink w:anchor="_Toc91593870" w:history="1">
        <w:r w:rsidRPr="006F2A65">
          <w:rPr>
            <w:rStyle w:val="a6"/>
            <w:rFonts w:hint="eastAsia"/>
            <w:noProof/>
            <w:color w:val="auto"/>
            <w:lang w:bidi="he-IL"/>
          </w:rPr>
          <w:t>第二章</w:t>
        </w:r>
        <w:r w:rsidRPr="006F2A65">
          <w:rPr>
            <w:rStyle w:val="a6"/>
            <w:noProof/>
            <w:color w:val="auto"/>
            <w:lang w:bidi="he-IL"/>
          </w:rPr>
          <w:t xml:space="preserve"> </w:t>
        </w:r>
        <w:r w:rsidRPr="006F2A65">
          <w:rPr>
            <w:rStyle w:val="a6"/>
            <w:rFonts w:hint="eastAsia"/>
            <w:noProof/>
            <w:color w:val="auto"/>
            <w:lang w:bidi="he-IL"/>
          </w:rPr>
          <w:t>易肇事路口</w:t>
        </w:r>
        <w:r w:rsidRPr="006F2A65">
          <w:rPr>
            <w:rStyle w:val="a6"/>
            <w:noProof/>
            <w:color w:val="auto"/>
            <w:lang w:bidi="he-IL"/>
          </w:rPr>
          <w:t>(</w:t>
        </w:r>
        <w:r w:rsidRPr="006F2A65">
          <w:rPr>
            <w:rStyle w:val="a6"/>
            <w:rFonts w:hint="eastAsia"/>
            <w:noProof/>
            <w:color w:val="auto"/>
            <w:lang w:bidi="he-IL"/>
          </w:rPr>
          <w:t>段</w:t>
        </w:r>
        <w:r w:rsidRPr="006F2A65">
          <w:rPr>
            <w:rStyle w:val="a6"/>
            <w:noProof/>
            <w:color w:val="auto"/>
            <w:lang w:bidi="he-IL"/>
          </w:rPr>
          <w:t>)</w:t>
        </w:r>
        <w:r w:rsidRPr="006F2A65">
          <w:rPr>
            <w:rStyle w:val="a6"/>
            <w:rFonts w:hint="eastAsia"/>
            <w:noProof/>
            <w:color w:val="auto"/>
            <w:lang w:bidi="he-IL"/>
          </w:rPr>
          <w:t>改善</w:t>
        </w:r>
        <w:r w:rsidRPr="006F2A65">
          <w:rPr>
            <w:noProof/>
            <w:webHidden/>
          </w:rPr>
          <w:tab/>
        </w:r>
        <w:r w:rsidRPr="006F2A65">
          <w:rPr>
            <w:noProof/>
            <w:webHidden/>
          </w:rPr>
          <w:fldChar w:fldCharType="begin"/>
        </w:r>
        <w:r w:rsidRPr="006F2A65">
          <w:rPr>
            <w:noProof/>
            <w:webHidden/>
          </w:rPr>
          <w:instrText xml:space="preserve"> PAGEREF _Toc91593870 \h </w:instrText>
        </w:r>
        <w:r w:rsidRPr="006F2A65">
          <w:rPr>
            <w:noProof/>
            <w:webHidden/>
          </w:rPr>
        </w:r>
        <w:r w:rsidRPr="006F2A65">
          <w:rPr>
            <w:noProof/>
            <w:webHidden/>
          </w:rPr>
          <w:fldChar w:fldCharType="separate"/>
        </w:r>
        <w:r w:rsidR="00E87EDB">
          <w:rPr>
            <w:noProof/>
            <w:webHidden/>
          </w:rPr>
          <w:t>5</w:t>
        </w:r>
        <w:r w:rsidRPr="006F2A65">
          <w:rPr>
            <w:noProof/>
            <w:webHidden/>
          </w:rPr>
          <w:fldChar w:fldCharType="end"/>
        </w:r>
      </w:hyperlink>
    </w:p>
    <w:p w:rsidR="00A21B03" w:rsidRPr="006F2A65" w:rsidRDefault="000808ED">
      <w:pPr>
        <w:pStyle w:val="23"/>
        <w:tabs>
          <w:tab w:val="right" w:leader="dot" w:pos="8302"/>
        </w:tabs>
        <w:rPr>
          <w:rFonts w:asciiTheme="minorHAnsi" w:eastAsiaTheme="minorEastAsia" w:hAnsiTheme="minorHAnsi" w:cstheme="minorBidi"/>
          <w:noProof/>
          <w:kern w:val="2"/>
          <w:szCs w:val="22"/>
        </w:rPr>
      </w:pPr>
      <w:hyperlink w:anchor="_Toc91593871" w:history="1">
        <w:r w:rsidR="00A21B03" w:rsidRPr="006F2A65">
          <w:rPr>
            <w:rStyle w:val="a6"/>
            <w:noProof/>
            <w:color w:val="auto"/>
            <w:lang w:bidi="he-IL"/>
          </w:rPr>
          <w:t xml:space="preserve">2.1 </w:t>
        </w:r>
        <w:r w:rsidR="00A21B03" w:rsidRPr="006F2A65">
          <w:rPr>
            <w:rStyle w:val="a6"/>
            <w:rFonts w:hint="eastAsia"/>
            <w:noProof/>
            <w:color w:val="auto"/>
            <w:lang w:bidi="he-IL"/>
          </w:rPr>
          <w:t>易肇事路口</w:t>
        </w:r>
        <w:r w:rsidR="00A21B03" w:rsidRPr="006F2A65">
          <w:rPr>
            <w:rStyle w:val="a6"/>
            <w:noProof/>
            <w:color w:val="auto"/>
            <w:lang w:bidi="he-IL"/>
          </w:rPr>
          <w:t>(</w:t>
        </w:r>
        <w:r w:rsidR="00A21B03" w:rsidRPr="006F2A65">
          <w:rPr>
            <w:rStyle w:val="a6"/>
            <w:rFonts w:hint="eastAsia"/>
            <w:noProof/>
            <w:color w:val="auto"/>
            <w:lang w:bidi="he-IL"/>
          </w:rPr>
          <w:t>段</w:t>
        </w:r>
        <w:r w:rsidR="00A21B03" w:rsidRPr="006F2A65">
          <w:rPr>
            <w:rStyle w:val="a6"/>
            <w:noProof/>
            <w:color w:val="auto"/>
            <w:lang w:bidi="he-IL"/>
          </w:rPr>
          <w:t>)</w:t>
        </w:r>
        <w:r w:rsidR="00A21B03" w:rsidRPr="006F2A65">
          <w:rPr>
            <w:rStyle w:val="a6"/>
            <w:rFonts w:hint="eastAsia"/>
            <w:noProof/>
            <w:color w:val="auto"/>
            <w:lang w:bidi="he-IL"/>
          </w:rPr>
          <w:t>改善作業流程</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_Toc91593871 \h </w:instrText>
        </w:r>
        <w:r w:rsidR="00A21B03" w:rsidRPr="006F2A65">
          <w:rPr>
            <w:noProof/>
            <w:webHidden/>
          </w:rPr>
        </w:r>
        <w:r w:rsidR="00A21B03" w:rsidRPr="006F2A65">
          <w:rPr>
            <w:noProof/>
            <w:webHidden/>
          </w:rPr>
          <w:fldChar w:fldCharType="separate"/>
        </w:r>
        <w:r w:rsidR="00E87EDB">
          <w:rPr>
            <w:noProof/>
            <w:webHidden/>
          </w:rPr>
          <w:t>5</w:t>
        </w:r>
        <w:r w:rsidR="00A21B03" w:rsidRPr="006F2A65">
          <w:rPr>
            <w:noProof/>
            <w:webHidden/>
          </w:rPr>
          <w:fldChar w:fldCharType="end"/>
        </w:r>
      </w:hyperlink>
    </w:p>
    <w:p w:rsidR="00A21B03" w:rsidRPr="006F2A65" w:rsidRDefault="000808ED">
      <w:pPr>
        <w:pStyle w:val="23"/>
        <w:tabs>
          <w:tab w:val="right" w:leader="dot" w:pos="8302"/>
        </w:tabs>
        <w:rPr>
          <w:rFonts w:asciiTheme="minorHAnsi" w:eastAsiaTheme="minorEastAsia" w:hAnsiTheme="minorHAnsi" w:cstheme="minorBidi"/>
          <w:noProof/>
          <w:kern w:val="2"/>
          <w:szCs w:val="22"/>
        </w:rPr>
      </w:pPr>
      <w:hyperlink w:anchor="_Toc91593872" w:history="1">
        <w:r w:rsidR="00A21B03" w:rsidRPr="006F2A65">
          <w:rPr>
            <w:rStyle w:val="a6"/>
            <w:noProof/>
            <w:color w:val="auto"/>
            <w:lang w:bidi="he-IL"/>
          </w:rPr>
          <w:t xml:space="preserve">2.2 </w:t>
        </w:r>
        <w:r w:rsidR="00A21B03" w:rsidRPr="006F2A65">
          <w:rPr>
            <w:rStyle w:val="a6"/>
            <w:rFonts w:hint="eastAsia"/>
            <w:noProof/>
            <w:color w:val="auto"/>
            <w:lang w:bidi="he-IL"/>
          </w:rPr>
          <w:t>關鍵課題與對策</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_Toc91593872 \h </w:instrText>
        </w:r>
        <w:r w:rsidR="00A21B03" w:rsidRPr="006F2A65">
          <w:rPr>
            <w:noProof/>
            <w:webHidden/>
          </w:rPr>
        </w:r>
        <w:r w:rsidR="00A21B03" w:rsidRPr="006F2A65">
          <w:rPr>
            <w:noProof/>
            <w:webHidden/>
          </w:rPr>
          <w:fldChar w:fldCharType="separate"/>
        </w:r>
        <w:r w:rsidR="00E87EDB">
          <w:rPr>
            <w:noProof/>
            <w:webHidden/>
          </w:rPr>
          <w:t>5</w:t>
        </w:r>
        <w:r w:rsidR="00A21B03" w:rsidRPr="006F2A65">
          <w:rPr>
            <w:noProof/>
            <w:webHidden/>
          </w:rPr>
          <w:fldChar w:fldCharType="end"/>
        </w:r>
      </w:hyperlink>
    </w:p>
    <w:p w:rsidR="00A21B03" w:rsidRPr="006F2A65" w:rsidRDefault="000808ED">
      <w:pPr>
        <w:pStyle w:val="23"/>
        <w:tabs>
          <w:tab w:val="right" w:leader="dot" w:pos="8302"/>
        </w:tabs>
        <w:rPr>
          <w:rFonts w:asciiTheme="minorHAnsi" w:eastAsiaTheme="minorEastAsia" w:hAnsiTheme="minorHAnsi" w:cstheme="minorBidi"/>
          <w:noProof/>
          <w:kern w:val="2"/>
          <w:szCs w:val="22"/>
        </w:rPr>
      </w:pPr>
      <w:hyperlink w:anchor="_Toc91593873" w:history="1">
        <w:r w:rsidR="00A21B03" w:rsidRPr="006F2A65">
          <w:rPr>
            <w:rStyle w:val="a6"/>
            <w:noProof/>
            <w:color w:val="auto"/>
            <w:lang w:bidi="he-IL"/>
          </w:rPr>
          <w:t xml:space="preserve">2.3 </w:t>
        </w:r>
        <w:r w:rsidR="00A21B03" w:rsidRPr="006F2A65">
          <w:rPr>
            <w:rStyle w:val="a6"/>
            <w:rFonts w:hint="eastAsia"/>
            <w:noProof/>
            <w:color w:val="auto"/>
            <w:lang w:bidi="he-IL"/>
          </w:rPr>
          <w:t>現況掌握及相關改善計畫回顧</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_Toc91593873 \h </w:instrText>
        </w:r>
        <w:r w:rsidR="00A21B03" w:rsidRPr="006F2A65">
          <w:rPr>
            <w:noProof/>
            <w:webHidden/>
          </w:rPr>
        </w:r>
        <w:r w:rsidR="00A21B03" w:rsidRPr="006F2A65">
          <w:rPr>
            <w:noProof/>
            <w:webHidden/>
          </w:rPr>
          <w:fldChar w:fldCharType="separate"/>
        </w:r>
        <w:r w:rsidR="00E87EDB">
          <w:rPr>
            <w:noProof/>
            <w:webHidden/>
          </w:rPr>
          <w:t>6</w:t>
        </w:r>
        <w:r w:rsidR="00A21B03" w:rsidRPr="006F2A65">
          <w:rPr>
            <w:noProof/>
            <w:webHidden/>
          </w:rPr>
          <w:fldChar w:fldCharType="end"/>
        </w:r>
      </w:hyperlink>
    </w:p>
    <w:p w:rsidR="00A21B03" w:rsidRPr="006F2A65" w:rsidRDefault="000808ED">
      <w:pPr>
        <w:pStyle w:val="23"/>
        <w:tabs>
          <w:tab w:val="right" w:leader="dot" w:pos="8302"/>
        </w:tabs>
        <w:rPr>
          <w:rFonts w:asciiTheme="minorHAnsi" w:eastAsiaTheme="minorEastAsia" w:hAnsiTheme="minorHAnsi" w:cstheme="minorBidi"/>
          <w:noProof/>
          <w:kern w:val="2"/>
          <w:szCs w:val="22"/>
        </w:rPr>
      </w:pPr>
      <w:hyperlink w:anchor="_Toc91593874" w:history="1">
        <w:r w:rsidR="00A21B03" w:rsidRPr="006F2A65">
          <w:rPr>
            <w:rStyle w:val="a6"/>
            <w:noProof/>
            <w:color w:val="auto"/>
            <w:lang w:bidi="he-IL"/>
          </w:rPr>
          <w:t xml:space="preserve">2.4 </w:t>
        </w:r>
        <w:r w:rsidR="00A21B03" w:rsidRPr="006F2A65">
          <w:rPr>
            <w:rStyle w:val="a6"/>
            <w:rFonts w:hint="eastAsia"/>
            <w:noProof/>
            <w:color w:val="auto"/>
            <w:lang w:bidi="he-IL"/>
          </w:rPr>
          <w:t>肇事資料之蒐集與目標路口選定</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_Toc91593874 \h </w:instrText>
        </w:r>
        <w:r w:rsidR="00A21B03" w:rsidRPr="006F2A65">
          <w:rPr>
            <w:noProof/>
            <w:webHidden/>
          </w:rPr>
        </w:r>
        <w:r w:rsidR="00A21B03" w:rsidRPr="006F2A65">
          <w:rPr>
            <w:noProof/>
            <w:webHidden/>
          </w:rPr>
          <w:fldChar w:fldCharType="separate"/>
        </w:r>
        <w:r w:rsidR="00E87EDB">
          <w:rPr>
            <w:noProof/>
            <w:webHidden/>
          </w:rPr>
          <w:t>10</w:t>
        </w:r>
        <w:r w:rsidR="00A21B03" w:rsidRPr="006F2A65">
          <w:rPr>
            <w:noProof/>
            <w:webHidden/>
          </w:rPr>
          <w:fldChar w:fldCharType="end"/>
        </w:r>
      </w:hyperlink>
    </w:p>
    <w:p w:rsidR="00A21B03" w:rsidRPr="006F2A65" w:rsidRDefault="000808ED">
      <w:pPr>
        <w:pStyle w:val="23"/>
        <w:tabs>
          <w:tab w:val="right" w:leader="dot" w:pos="8302"/>
        </w:tabs>
        <w:rPr>
          <w:rFonts w:asciiTheme="minorHAnsi" w:eastAsiaTheme="minorEastAsia" w:hAnsiTheme="minorHAnsi" w:cstheme="minorBidi"/>
          <w:noProof/>
          <w:kern w:val="2"/>
          <w:szCs w:val="22"/>
        </w:rPr>
      </w:pPr>
      <w:hyperlink w:anchor="_Toc91593875" w:history="1">
        <w:r w:rsidR="00A21B03" w:rsidRPr="006F2A65">
          <w:rPr>
            <w:rStyle w:val="a6"/>
            <w:noProof/>
            <w:color w:val="auto"/>
            <w:lang w:bidi="he-IL"/>
          </w:rPr>
          <w:t xml:space="preserve">2.5 </w:t>
        </w:r>
        <w:r w:rsidR="00A21B03" w:rsidRPr="006F2A65">
          <w:rPr>
            <w:rStyle w:val="a6"/>
            <w:rFonts w:hint="eastAsia"/>
            <w:noProof/>
            <w:color w:val="auto"/>
            <w:lang w:bidi="he-IL"/>
          </w:rPr>
          <w:t>交通現況調查分析</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_Toc91593875 \h </w:instrText>
        </w:r>
        <w:r w:rsidR="00A21B03" w:rsidRPr="006F2A65">
          <w:rPr>
            <w:noProof/>
            <w:webHidden/>
          </w:rPr>
        </w:r>
        <w:r w:rsidR="00A21B03" w:rsidRPr="006F2A65">
          <w:rPr>
            <w:noProof/>
            <w:webHidden/>
          </w:rPr>
          <w:fldChar w:fldCharType="separate"/>
        </w:r>
        <w:r w:rsidR="00E87EDB">
          <w:rPr>
            <w:noProof/>
            <w:webHidden/>
          </w:rPr>
          <w:t>12</w:t>
        </w:r>
        <w:r w:rsidR="00A21B03" w:rsidRPr="006F2A65">
          <w:rPr>
            <w:noProof/>
            <w:webHidden/>
          </w:rPr>
          <w:fldChar w:fldCharType="end"/>
        </w:r>
      </w:hyperlink>
    </w:p>
    <w:p w:rsidR="00A21B03" w:rsidRPr="006F2A65" w:rsidRDefault="000808ED">
      <w:pPr>
        <w:pStyle w:val="23"/>
        <w:tabs>
          <w:tab w:val="right" w:leader="dot" w:pos="8302"/>
        </w:tabs>
        <w:rPr>
          <w:rFonts w:asciiTheme="minorHAnsi" w:eastAsiaTheme="minorEastAsia" w:hAnsiTheme="minorHAnsi" w:cstheme="minorBidi"/>
          <w:noProof/>
          <w:kern w:val="2"/>
          <w:szCs w:val="22"/>
        </w:rPr>
      </w:pPr>
      <w:hyperlink w:anchor="_Toc91593876" w:history="1">
        <w:r w:rsidR="00A21B03" w:rsidRPr="006F2A65">
          <w:rPr>
            <w:rStyle w:val="a6"/>
            <w:noProof/>
            <w:color w:val="auto"/>
            <w:lang w:bidi="he-IL"/>
          </w:rPr>
          <w:t xml:space="preserve">2.6 </w:t>
        </w:r>
        <w:r w:rsidR="00A21B03" w:rsidRPr="006F2A65">
          <w:rPr>
            <w:rStyle w:val="a6"/>
            <w:rFonts w:hint="eastAsia"/>
            <w:noProof/>
            <w:color w:val="auto"/>
            <w:lang w:bidi="he-IL"/>
          </w:rPr>
          <w:t>肇事問題成因研析</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_Toc91593876 \h </w:instrText>
        </w:r>
        <w:r w:rsidR="00A21B03" w:rsidRPr="006F2A65">
          <w:rPr>
            <w:noProof/>
            <w:webHidden/>
          </w:rPr>
        </w:r>
        <w:r w:rsidR="00A21B03" w:rsidRPr="006F2A65">
          <w:rPr>
            <w:noProof/>
            <w:webHidden/>
          </w:rPr>
          <w:fldChar w:fldCharType="separate"/>
        </w:r>
        <w:r w:rsidR="00E87EDB">
          <w:rPr>
            <w:noProof/>
            <w:webHidden/>
          </w:rPr>
          <w:t>14</w:t>
        </w:r>
        <w:r w:rsidR="00A21B03" w:rsidRPr="006F2A65">
          <w:rPr>
            <w:noProof/>
            <w:webHidden/>
          </w:rPr>
          <w:fldChar w:fldCharType="end"/>
        </w:r>
      </w:hyperlink>
    </w:p>
    <w:p w:rsidR="00A21B03" w:rsidRPr="006F2A65" w:rsidRDefault="000808ED">
      <w:pPr>
        <w:pStyle w:val="23"/>
        <w:tabs>
          <w:tab w:val="right" w:leader="dot" w:pos="8302"/>
        </w:tabs>
        <w:rPr>
          <w:rFonts w:asciiTheme="minorHAnsi" w:eastAsiaTheme="minorEastAsia" w:hAnsiTheme="minorHAnsi" w:cstheme="minorBidi"/>
          <w:noProof/>
          <w:kern w:val="2"/>
          <w:szCs w:val="22"/>
        </w:rPr>
      </w:pPr>
      <w:hyperlink w:anchor="_Toc91593877" w:history="1">
        <w:r w:rsidR="00A21B03" w:rsidRPr="006F2A65">
          <w:rPr>
            <w:rStyle w:val="a6"/>
            <w:noProof/>
            <w:color w:val="auto"/>
            <w:lang w:bidi="he-IL"/>
          </w:rPr>
          <w:t xml:space="preserve">2.7 </w:t>
        </w:r>
        <w:r w:rsidR="00A21B03" w:rsidRPr="006F2A65">
          <w:rPr>
            <w:rStyle w:val="a6"/>
            <w:rFonts w:hint="eastAsia"/>
            <w:noProof/>
            <w:color w:val="auto"/>
            <w:lang w:bidi="he-IL"/>
          </w:rPr>
          <w:t>改善方案研擬</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_Toc91593877 \h </w:instrText>
        </w:r>
        <w:r w:rsidR="00A21B03" w:rsidRPr="006F2A65">
          <w:rPr>
            <w:noProof/>
            <w:webHidden/>
          </w:rPr>
        </w:r>
        <w:r w:rsidR="00A21B03" w:rsidRPr="006F2A65">
          <w:rPr>
            <w:noProof/>
            <w:webHidden/>
          </w:rPr>
          <w:fldChar w:fldCharType="separate"/>
        </w:r>
        <w:r w:rsidR="00E87EDB">
          <w:rPr>
            <w:noProof/>
            <w:webHidden/>
          </w:rPr>
          <w:t>19</w:t>
        </w:r>
        <w:r w:rsidR="00A21B03" w:rsidRPr="006F2A65">
          <w:rPr>
            <w:noProof/>
            <w:webHidden/>
          </w:rPr>
          <w:fldChar w:fldCharType="end"/>
        </w:r>
      </w:hyperlink>
    </w:p>
    <w:p w:rsidR="00A21B03" w:rsidRPr="006F2A65" w:rsidRDefault="000808ED">
      <w:pPr>
        <w:pStyle w:val="23"/>
        <w:tabs>
          <w:tab w:val="right" w:leader="dot" w:pos="8302"/>
        </w:tabs>
        <w:rPr>
          <w:rFonts w:asciiTheme="minorHAnsi" w:eastAsiaTheme="minorEastAsia" w:hAnsiTheme="minorHAnsi" w:cstheme="minorBidi"/>
          <w:noProof/>
          <w:kern w:val="2"/>
          <w:szCs w:val="22"/>
        </w:rPr>
      </w:pPr>
      <w:hyperlink w:anchor="_Toc91593878" w:history="1">
        <w:r w:rsidR="00A21B03" w:rsidRPr="006F2A65">
          <w:rPr>
            <w:rStyle w:val="a6"/>
            <w:noProof/>
            <w:color w:val="auto"/>
            <w:lang w:bidi="he-IL"/>
          </w:rPr>
          <w:t xml:space="preserve">2.8 </w:t>
        </w:r>
        <w:r w:rsidR="00A21B03" w:rsidRPr="006F2A65">
          <w:rPr>
            <w:rStyle w:val="a6"/>
            <w:rFonts w:hint="eastAsia"/>
            <w:noProof/>
            <w:color w:val="auto"/>
            <w:lang w:bidi="he-IL"/>
          </w:rPr>
          <w:t>改善後路口（段）績效評估</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_Toc91593878 \h </w:instrText>
        </w:r>
        <w:r w:rsidR="00A21B03" w:rsidRPr="006F2A65">
          <w:rPr>
            <w:noProof/>
            <w:webHidden/>
          </w:rPr>
        </w:r>
        <w:r w:rsidR="00A21B03" w:rsidRPr="006F2A65">
          <w:rPr>
            <w:noProof/>
            <w:webHidden/>
          </w:rPr>
          <w:fldChar w:fldCharType="separate"/>
        </w:r>
        <w:r w:rsidR="00E87EDB">
          <w:rPr>
            <w:noProof/>
            <w:webHidden/>
          </w:rPr>
          <w:t>25</w:t>
        </w:r>
        <w:r w:rsidR="00A21B03" w:rsidRPr="006F2A65">
          <w:rPr>
            <w:noProof/>
            <w:webHidden/>
          </w:rPr>
          <w:fldChar w:fldCharType="end"/>
        </w:r>
      </w:hyperlink>
    </w:p>
    <w:p w:rsidR="00A21B03" w:rsidRPr="006F2A65" w:rsidRDefault="000808ED">
      <w:pPr>
        <w:pStyle w:val="23"/>
        <w:tabs>
          <w:tab w:val="right" w:leader="dot" w:pos="8302"/>
        </w:tabs>
        <w:rPr>
          <w:rFonts w:asciiTheme="minorHAnsi" w:eastAsiaTheme="minorEastAsia" w:hAnsiTheme="minorHAnsi" w:cstheme="minorBidi"/>
          <w:noProof/>
          <w:kern w:val="2"/>
          <w:szCs w:val="22"/>
        </w:rPr>
      </w:pPr>
      <w:hyperlink w:anchor="_Toc91593879" w:history="1">
        <w:r w:rsidR="00A21B03" w:rsidRPr="006F2A65">
          <w:rPr>
            <w:rStyle w:val="a6"/>
            <w:noProof/>
            <w:color w:val="auto"/>
            <w:lang w:bidi="he-IL"/>
          </w:rPr>
          <w:t xml:space="preserve">2.9 </w:t>
        </w:r>
        <w:r w:rsidR="00A21B03" w:rsidRPr="006F2A65">
          <w:rPr>
            <w:rStyle w:val="a6"/>
            <w:rFonts w:eastAsia="微軟正黑體" w:hint="eastAsia"/>
            <w:noProof/>
            <w:color w:val="auto"/>
          </w:rPr>
          <w:t>空拍機於車流軌跡觀測之應用</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_Toc91593879 \h </w:instrText>
        </w:r>
        <w:r w:rsidR="00A21B03" w:rsidRPr="006F2A65">
          <w:rPr>
            <w:noProof/>
            <w:webHidden/>
          </w:rPr>
        </w:r>
        <w:r w:rsidR="00A21B03" w:rsidRPr="006F2A65">
          <w:rPr>
            <w:noProof/>
            <w:webHidden/>
          </w:rPr>
          <w:fldChar w:fldCharType="separate"/>
        </w:r>
        <w:r w:rsidR="00E87EDB">
          <w:rPr>
            <w:noProof/>
            <w:webHidden/>
          </w:rPr>
          <w:t>28</w:t>
        </w:r>
        <w:r w:rsidR="00A21B03" w:rsidRPr="006F2A65">
          <w:rPr>
            <w:noProof/>
            <w:webHidden/>
          </w:rPr>
          <w:fldChar w:fldCharType="end"/>
        </w:r>
      </w:hyperlink>
    </w:p>
    <w:p w:rsidR="00A21B03" w:rsidRPr="006F2A65" w:rsidRDefault="00A21B03" w:rsidP="00841718">
      <w:pPr>
        <w:pStyle w:val="a4"/>
        <w:rPr>
          <w:noProof/>
        </w:rPr>
      </w:pPr>
      <w:r w:rsidRPr="006F2A65">
        <w:rPr>
          <w:kern w:val="2"/>
        </w:rPr>
        <w:fldChar w:fldCharType="end"/>
      </w:r>
      <w:r w:rsidRPr="006F2A65">
        <w:rPr>
          <w:kern w:val="2"/>
        </w:rPr>
        <w:fldChar w:fldCharType="begin"/>
      </w:r>
      <w:r w:rsidRPr="006F2A65">
        <w:rPr>
          <w:kern w:val="2"/>
        </w:rPr>
        <w:instrText xml:space="preserve"> TOC \h \z \t "</w:instrText>
      </w:r>
      <w:r w:rsidRPr="006F2A65">
        <w:rPr>
          <w:kern w:val="2"/>
        </w:rPr>
        <w:instrText>表名</w:instrText>
      </w:r>
      <w:r w:rsidRPr="006F2A65">
        <w:rPr>
          <w:kern w:val="2"/>
        </w:rPr>
        <w:instrText xml:space="preserve">" \c </w:instrText>
      </w:r>
      <w:r w:rsidRPr="006F2A65">
        <w:rPr>
          <w:kern w:val="2"/>
        </w:rPr>
        <w:fldChar w:fldCharType="separate"/>
      </w:r>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11" w:history="1">
        <w:r w:rsidR="00A21B03" w:rsidRPr="006F2A65">
          <w:rPr>
            <w:rStyle w:val="a6"/>
            <w:rFonts w:hint="eastAsia"/>
            <w:noProof/>
            <w:color w:val="auto"/>
          </w:rPr>
          <w:t>表</w:t>
        </w:r>
        <w:r w:rsidR="00A21B03" w:rsidRPr="006F2A65">
          <w:rPr>
            <w:rStyle w:val="a6"/>
            <w:noProof/>
            <w:color w:val="auto"/>
          </w:rPr>
          <w:t xml:space="preserve">2.3-1 </w:t>
        </w:r>
        <w:r w:rsidR="00A21B03" w:rsidRPr="006F2A65">
          <w:rPr>
            <w:rStyle w:val="a6"/>
            <w:rFonts w:hint="eastAsia"/>
            <w:noProof/>
            <w:color w:val="auto"/>
          </w:rPr>
          <w:t>桃園市肇事類別件數統計</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_Toc91594111 \h </w:instrText>
        </w:r>
        <w:r w:rsidR="00A21B03" w:rsidRPr="006F2A65">
          <w:rPr>
            <w:noProof/>
            <w:webHidden/>
          </w:rPr>
        </w:r>
        <w:r w:rsidR="00A21B03" w:rsidRPr="006F2A65">
          <w:rPr>
            <w:noProof/>
            <w:webHidden/>
          </w:rPr>
          <w:fldChar w:fldCharType="separate"/>
        </w:r>
        <w:r w:rsidR="00E87EDB">
          <w:rPr>
            <w:noProof/>
            <w:webHidden/>
          </w:rPr>
          <w:t>7</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12" w:history="1">
        <w:r w:rsidR="00A21B03" w:rsidRPr="006F2A65">
          <w:rPr>
            <w:rStyle w:val="a6"/>
            <w:rFonts w:hint="eastAsia"/>
            <w:noProof/>
            <w:color w:val="auto"/>
          </w:rPr>
          <w:t>表</w:t>
        </w:r>
        <w:r w:rsidR="00A21B03" w:rsidRPr="006F2A65">
          <w:rPr>
            <w:rStyle w:val="a6"/>
            <w:noProof/>
            <w:color w:val="auto"/>
          </w:rPr>
          <w:t>2.3-2</w:t>
        </w:r>
        <w:r w:rsidR="00A21B03" w:rsidRPr="006F2A65">
          <w:rPr>
            <w:rStyle w:val="a6"/>
            <w:rFonts w:hint="eastAsia"/>
            <w:noProof/>
            <w:color w:val="auto"/>
          </w:rPr>
          <w:t>桃園市各月份肇事件數統計</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_Toc91594112 \h </w:instrText>
        </w:r>
        <w:r w:rsidR="00A21B03" w:rsidRPr="006F2A65">
          <w:rPr>
            <w:noProof/>
            <w:webHidden/>
          </w:rPr>
        </w:r>
        <w:r w:rsidR="00A21B03" w:rsidRPr="006F2A65">
          <w:rPr>
            <w:noProof/>
            <w:webHidden/>
          </w:rPr>
          <w:fldChar w:fldCharType="separate"/>
        </w:r>
        <w:r w:rsidR="00E87EDB">
          <w:rPr>
            <w:noProof/>
            <w:webHidden/>
          </w:rPr>
          <w:t>7</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13" w:history="1">
        <w:r w:rsidR="00A21B03" w:rsidRPr="006F2A65">
          <w:rPr>
            <w:rStyle w:val="a6"/>
            <w:rFonts w:hint="eastAsia"/>
            <w:noProof/>
            <w:color w:val="auto"/>
          </w:rPr>
          <w:t>表</w:t>
        </w:r>
        <w:r w:rsidR="00A21B03" w:rsidRPr="006F2A65">
          <w:rPr>
            <w:rStyle w:val="a6"/>
            <w:noProof/>
            <w:color w:val="auto"/>
          </w:rPr>
          <w:t>2.3-3</w:t>
        </w:r>
        <w:r w:rsidR="00A21B03" w:rsidRPr="006F2A65">
          <w:rPr>
            <w:rStyle w:val="a6"/>
            <w:rFonts w:hint="eastAsia"/>
            <w:noProof/>
            <w:color w:val="auto"/>
          </w:rPr>
          <w:t>桃園市肇事原因肇事件數統計</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_Toc91594113 \h </w:instrText>
        </w:r>
        <w:r w:rsidR="00A21B03" w:rsidRPr="006F2A65">
          <w:rPr>
            <w:noProof/>
            <w:webHidden/>
          </w:rPr>
        </w:r>
        <w:r w:rsidR="00A21B03" w:rsidRPr="006F2A65">
          <w:rPr>
            <w:noProof/>
            <w:webHidden/>
          </w:rPr>
          <w:fldChar w:fldCharType="separate"/>
        </w:r>
        <w:r w:rsidR="00E87EDB">
          <w:rPr>
            <w:noProof/>
            <w:webHidden/>
          </w:rPr>
          <w:t>8</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14" w:history="1">
        <w:r w:rsidR="00A21B03" w:rsidRPr="006F2A65">
          <w:rPr>
            <w:rStyle w:val="a6"/>
            <w:rFonts w:hint="eastAsia"/>
            <w:noProof/>
            <w:color w:val="auto"/>
          </w:rPr>
          <w:t>表</w:t>
        </w:r>
        <w:r w:rsidR="00A21B03" w:rsidRPr="006F2A65">
          <w:rPr>
            <w:rStyle w:val="a6"/>
            <w:noProof/>
            <w:color w:val="auto"/>
          </w:rPr>
          <w:t xml:space="preserve">2.4-1 </w:t>
        </w:r>
        <w:r w:rsidR="00A21B03" w:rsidRPr="006F2A65">
          <w:rPr>
            <w:rStyle w:val="a6"/>
            <w:rFonts w:hint="eastAsia"/>
            <w:noProof/>
            <w:color w:val="auto"/>
          </w:rPr>
          <w:t>路口交通工程肇事因子分類一覽表</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_Toc91594114 \h </w:instrText>
        </w:r>
        <w:r w:rsidR="00A21B03" w:rsidRPr="006F2A65">
          <w:rPr>
            <w:noProof/>
            <w:webHidden/>
          </w:rPr>
        </w:r>
        <w:r w:rsidR="00A21B03" w:rsidRPr="006F2A65">
          <w:rPr>
            <w:noProof/>
            <w:webHidden/>
          </w:rPr>
          <w:fldChar w:fldCharType="separate"/>
        </w:r>
        <w:r w:rsidR="00E87EDB">
          <w:rPr>
            <w:noProof/>
            <w:webHidden/>
          </w:rPr>
          <w:t>10</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15" w:history="1">
        <w:r w:rsidR="00A21B03" w:rsidRPr="006F2A65">
          <w:rPr>
            <w:rStyle w:val="a6"/>
            <w:rFonts w:hint="eastAsia"/>
            <w:noProof/>
            <w:color w:val="auto"/>
          </w:rPr>
          <w:t>表</w:t>
        </w:r>
        <w:r w:rsidR="00A21B03" w:rsidRPr="006F2A65">
          <w:rPr>
            <w:rStyle w:val="a6"/>
            <w:noProof/>
            <w:color w:val="auto"/>
          </w:rPr>
          <w:t xml:space="preserve">2.5-1 </w:t>
        </w:r>
        <w:r w:rsidR="00A21B03" w:rsidRPr="006F2A65">
          <w:rPr>
            <w:rStyle w:val="a6"/>
            <w:rFonts w:hint="eastAsia"/>
            <w:noProof/>
            <w:color w:val="auto"/>
          </w:rPr>
          <w:t>現況調查工作表</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_Toc91594115 \h </w:instrText>
        </w:r>
        <w:r w:rsidR="00A21B03" w:rsidRPr="006F2A65">
          <w:rPr>
            <w:noProof/>
            <w:webHidden/>
          </w:rPr>
        </w:r>
        <w:r w:rsidR="00A21B03" w:rsidRPr="006F2A65">
          <w:rPr>
            <w:noProof/>
            <w:webHidden/>
          </w:rPr>
          <w:fldChar w:fldCharType="separate"/>
        </w:r>
        <w:r w:rsidR="00E87EDB">
          <w:rPr>
            <w:noProof/>
            <w:webHidden/>
          </w:rPr>
          <w:t>12</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16" w:history="1">
        <w:r w:rsidR="00A21B03" w:rsidRPr="006F2A65">
          <w:rPr>
            <w:rStyle w:val="a6"/>
            <w:rFonts w:hint="eastAsia"/>
            <w:noProof/>
            <w:color w:val="auto"/>
          </w:rPr>
          <w:t>表</w:t>
        </w:r>
        <w:r w:rsidR="00A21B03" w:rsidRPr="006F2A65">
          <w:rPr>
            <w:rStyle w:val="a6"/>
            <w:noProof/>
            <w:color w:val="auto"/>
          </w:rPr>
          <w:t xml:space="preserve">2.5-2 </w:t>
        </w:r>
        <w:r w:rsidR="00A21B03" w:rsidRPr="006F2A65">
          <w:rPr>
            <w:rStyle w:val="a6"/>
            <w:rFonts w:hint="eastAsia"/>
            <w:noProof/>
            <w:color w:val="auto"/>
          </w:rPr>
          <w:t>肇事地點診斷表</w:t>
        </w:r>
        <w:r w:rsidR="00A21B03" w:rsidRPr="006F2A65">
          <w:rPr>
            <w:rStyle w:val="a6"/>
            <w:noProof/>
            <w:color w:val="auto"/>
          </w:rPr>
          <w:t>(</w:t>
        </w:r>
        <w:r w:rsidR="00A21B03" w:rsidRPr="006F2A65">
          <w:rPr>
            <w:rStyle w:val="a6"/>
            <w:rFonts w:hint="eastAsia"/>
            <w:noProof/>
            <w:color w:val="auto"/>
          </w:rPr>
          <w:t>例</w:t>
        </w:r>
        <w:r w:rsidR="00A21B03" w:rsidRPr="006F2A65">
          <w:rPr>
            <w:rStyle w:val="a6"/>
            <w:noProof/>
            <w:color w:val="auto"/>
          </w:rPr>
          <w:t>)</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_Toc91594116 \h </w:instrText>
        </w:r>
        <w:r w:rsidR="00A21B03" w:rsidRPr="006F2A65">
          <w:rPr>
            <w:noProof/>
            <w:webHidden/>
          </w:rPr>
        </w:r>
        <w:r w:rsidR="00A21B03" w:rsidRPr="006F2A65">
          <w:rPr>
            <w:noProof/>
            <w:webHidden/>
          </w:rPr>
          <w:fldChar w:fldCharType="separate"/>
        </w:r>
        <w:r w:rsidR="00E87EDB">
          <w:rPr>
            <w:noProof/>
            <w:webHidden/>
          </w:rPr>
          <w:t>13</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17" w:history="1">
        <w:r w:rsidR="00A21B03" w:rsidRPr="006F2A65">
          <w:rPr>
            <w:rStyle w:val="a6"/>
            <w:rFonts w:hint="eastAsia"/>
            <w:noProof/>
            <w:color w:val="auto"/>
          </w:rPr>
          <w:t>表</w:t>
        </w:r>
        <w:r w:rsidR="00A21B03" w:rsidRPr="006F2A65">
          <w:rPr>
            <w:rStyle w:val="a6"/>
            <w:noProof/>
            <w:color w:val="auto"/>
          </w:rPr>
          <w:t xml:space="preserve">2.6-1 </w:t>
        </w:r>
        <w:r w:rsidR="00A21B03" w:rsidRPr="006F2A65">
          <w:rPr>
            <w:rStyle w:val="a6"/>
            <w:rFonts w:hint="eastAsia"/>
            <w:noProof/>
            <w:color w:val="auto"/>
          </w:rPr>
          <w:t>紅黃燈秒數檢核表現況</w:t>
        </w:r>
        <w:r w:rsidR="00A21B03" w:rsidRPr="006F2A65">
          <w:rPr>
            <w:rStyle w:val="a6"/>
            <w:noProof/>
            <w:color w:val="auto"/>
          </w:rPr>
          <w:t>(</w:t>
        </w:r>
        <w:r w:rsidR="00A21B03" w:rsidRPr="006F2A65">
          <w:rPr>
            <w:rStyle w:val="a6"/>
            <w:rFonts w:hint="eastAsia"/>
            <w:noProof/>
            <w:color w:val="auto"/>
          </w:rPr>
          <w:t>例</w:t>
        </w:r>
        <w:r w:rsidR="00A21B03" w:rsidRPr="006F2A65">
          <w:rPr>
            <w:rStyle w:val="a6"/>
            <w:noProof/>
            <w:color w:val="auto"/>
          </w:rPr>
          <w:t>)</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_Toc91594117 \h </w:instrText>
        </w:r>
        <w:r w:rsidR="00A21B03" w:rsidRPr="006F2A65">
          <w:rPr>
            <w:noProof/>
            <w:webHidden/>
          </w:rPr>
        </w:r>
        <w:r w:rsidR="00A21B03" w:rsidRPr="006F2A65">
          <w:rPr>
            <w:noProof/>
            <w:webHidden/>
          </w:rPr>
          <w:fldChar w:fldCharType="separate"/>
        </w:r>
        <w:r w:rsidR="00E87EDB">
          <w:rPr>
            <w:noProof/>
            <w:webHidden/>
          </w:rPr>
          <w:t>19</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18" w:history="1">
        <w:r w:rsidR="00A21B03" w:rsidRPr="006F2A65">
          <w:rPr>
            <w:rStyle w:val="a6"/>
            <w:rFonts w:hint="eastAsia"/>
            <w:noProof/>
            <w:color w:val="auto"/>
          </w:rPr>
          <w:t>表</w:t>
        </w:r>
        <w:r w:rsidR="00A21B03" w:rsidRPr="006F2A65">
          <w:rPr>
            <w:rStyle w:val="a6"/>
            <w:noProof/>
            <w:color w:val="auto"/>
          </w:rPr>
          <w:t xml:space="preserve">2.7-1 </w:t>
        </w:r>
        <w:r w:rsidR="00A21B03" w:rsidRPr="006F2A65">
          <w:rPr>
            <w:rStyle w:val="a6"/>
            <w:rFonts w:hint="eastAsia"/>
            <w:noProof/>
            <w:color w:val="auto"/>
          </w:rPr>
          <w:t>碰撞型態與改善策略表</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_Toc91594118 \h </w:instrText>
        </w:r>
        <w:r w:rsidR="00A21B03" w:rsidRPr="006F2A65">
          <w:rPr>
            <w:noProof/>
            <w:webHidden/>
          </w:rPr>
        </w:r>
        <w:r w:rsidR="00A21B03" w:rsidRPr="006F2A65">
          <w:rPr>
            <w:noProof/>
            <w:webHidden/>
          </w:rPr>
          <w:fldChar w:fldCharType="separate"/>
        </w:r>
        <w:r w:rsidR="00E87EDB">
          <w:rPr>
            <w:noProof/>
            <w:webHidden/>
          </w:rPr>
          <w:t>20</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19" w:history="1">
        <w:r w:rsidR="00A21B03" w:rsidRPr="006F2A65">
          <w:rPr>
            <w:rStyle w:val="a6"/>
            <w:rFonts w:hint="eastAsia"/>
            <w:noProof/>
            <w:color w:val="auto"/>
          </w:rPr>
          <w:t>表</w:t>
        </w:r>
        <w:r w:rsidR="00A21B03" w:rsidRPr="006F2A65">
          <w:rPr>
            <w:rStyle w:val="a6"/>
            <w:noProof/>
            <w:color w:val="auto"/>
          </w:rPr>
          <w:t xml:space="preserve">2.7-2 </w:t>
        </w:r>
        <w:r w:rsidR="00A21B03" w:rsidRPr="006F2A65">
          <w:rPr>
            <w:rStyle w:val="a6"/>
            <w:rFonts w:hint="eastAsia"/>
            <w:noProof/>
            <w:color w:val="auto"/>
          </w:rPr>
          <w:t>左轉車道配置型式比較</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_Toc91594119 \h </w:instrText>
        </w:r>
        <w:r w:rsidR="00A21B03" w:rsidRPr="006F2A65">
          <w:rPr>
            <w:noProof/>
            <w:webHidden/>
          </w:rPr>
        </w:r>
        <w:r w:rsidR="00A21B03" w:rsidRPr="006F2A65">
          <w:rPr>
            <w:noProof/>
            <w:webHidden/>
          </w:rPr>
          <w:fldChar w:fldCharType="separate"/>
        </w:r>
        <w:r w:rsidR="00E87EDB">
          <w:rPr>
            <w:noProof/>
            <w:webHidden/>
          </w:rPr>
          <w:t>22</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0" w:history="1">
        <w:r w:rsidR="00A21B03" w:rsidRPr="006F2A65">
          <w:rPr>
            <w:rStyle w:val="a6"/>
            <w:rFonts w:hint="eastAsia"/>
            <w:noProof/>
            <w:color w:val="auto"/>
          </w:rPr>
          <w:t>表</w:t>
        </w:r>
        <w:r w:rsidR="00A21B03" w:rsidRPr="006F2A65">
          <w:rPr>
            <w:rStyle w:val="a6"/>
            <w:noProof/>
            <w:color w:val="auto"/>
          </w:rPr>
          <w:t xml:space="preserve">2.7-3 </w:t>
        </w:r>
        <w:r w:rsidR="00A21B03" w:rsidRPr="006F2A65">
          <w:rPr>
            <w:rStyle w:val="a6"/>
            <w:rFonts w:hint="eastAsia"/>
            <w:noProof/>
            <w:color w:val="auto"/>
          </w:rPr>
          <w:t>科技執法案例彙整</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_Toc91594120 \h </w:instrText>
        </w:r>
        <w:r w:rsidR="00A21B03" w:rsidRPr="006F2A65">
          <w:rPr>
            <w:noProof/>
            <w:webHidden/>
          </w:rPr>
        </w:r>
        <w:r w:rsidR="00A21B03" w:rsidRPr="006F2A65">
          <w:rPr>
            <w:noProof/>
            <w:webHidden/>
          </w:rPr>
          <w:fldChar w:fldCharType="separate"/>
        </w:r>
        <w:r w:rsidR="00E87EDB">
          <w:rPr>
            <w:noProof/>
            <w:webHidden/>
          </w:rPr>
          <w:t>24</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1" w:history="1">
        <w:r w:rsidR="00A21B03" w:rsidRPr="006F2A65">
          <w:rPr>
            <w:rStyle w:val="a6"/>
            <w:rFonts w:hint="eastAsia"/>
            <w:noProof/>
            <w:color w:val="auto"/>
          </w:rPr>
          <w:t>表</w:t>
        </w:r>
        <w:r w:rsidR="00A21B03" w:rsidRPr="006F2A65">
          <w:rPr>
            <w:rStyle w:val="a6"/>
            <w:noProof/>
            <w:color w:val="auto"/>
          </w:rPr>
          <w:t xml:space="preserve">2.8-1 </w:t>
        </w:r>
        <w:r w:rsidR="00A21B03" w:rsidRPr="006F2A65">
          <w:rPr>
            <w:rStyle w:val="a6"/>
            <w:rFonts w:hint="eastAsia"/>
            <w:noProof/>
            <w:color w:val="auto"/>
          </w:rPr>
          <w:t>事前事後評估指標表</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_Toc91594121 \h </w:instrText>
        </w:r>
        <w:r w:rsidR="00A21B03" w:rsidRPr="006F2A65">
          <w:rPr>
            <w:noProof/>
            <w:webHidden/>
          </w:rPr>
        </w:r>
        <w:r w:rsidR="00A21B03" w:rsidRPr="006F2A65">
          <w:rPr>
            <w:noProof/>
            <w:webHidden/>
          </w:rPr>
          <w:fldChar w:fldCharType="separate"/>
        </w:r>
        <w:r w:rsidR="00E87EDB">
          <w:rPr>
            <w:noProof/>
            <w:webHidden/>
          </w:rPr>
          <w:t>27</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2" w:history="1">
        <w:r w:rsidR="00A21B03" w:rsidRPr="006F2A65">
          <w:rPr>
            <w:rStyle w:val="a6"/>
            <w:rFonts w:hint="eastAsia"/>
            <w:noProof/>
            <w:color w:val="auto"/>
            <w:lang w:bidi="he-IL"/>
          </w:rPr>
          <w:t>表</w:t>
        </w:r>
        <w:r w:rsidR="00A21B03" w:rsidRPr="006F2A65">
          <w:rPr>
            <w:rStyle w:val="a6"/>
            <w:noProof/>
            <w:color w:val="auto"/>
            <w:lang w:bidi="he-IL"/>
          </w:rPr>
          <w:t xml:space="preserve">2.9-1 </w:t>
        </w:r>
        <w:r w:rsidR="00A21B03" w:rsidRPr="006F2A65">
          <w:rPr>
            <w:rStyle w:val="a6"/>
            <w:rFonts w:hint="eastAsia"/>
            <w:noProof/>
            <w:color w:val="auto"/>
            <w:lang w:bidi="he-IL"/>
          </w:rPr>
          <w:t>空拍軌跡分析應用說明表</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_Toc91594122 \h </w:instrText>
        </w:r>
        <w:r w:rsidR="00A21B03" w:rsidRPr="006F2A65">
          <w:rPr>
            <w:noProof/>
            <w:webHidden/>
          </w:rPr>
        </w:r>
        <w:r w:rsidR="00A21B03" w:rsidRPr="006F2A65">
          <w:rPr>
            <w:noProof/>
            <w:webHidden/>
          </w:rPr>
          <w:fldChar w:fldCharType="separate"/>
        </w:r>
        <w:r w:rsidR="00E87EDB">
          <w:rPr>
            <w:noProof/>
            <w:webHidden/>
          </w:rPr>
          <w:t>29</w:t>
        </w:r>
        <w:r w:rsidR="00A21B03" w:rsidRPr="006F2A65">
          <w:rPr>
            <w:noProof/>
            <w:webHidden/>
          </w:rPr>
          <w:fldChar w:fldCharType="end"/>
        </w:r>
      </w:hyperlink>
    </w:p>
    <w:p w:rsidR="00A21B03" w:rsidRPr="006F2A65" w:rsidRDefault="00A21B03" w:rsidP="00841718">
      <w:pPr>
        <w:pStyle w:val="a4"/>
        <w:rPr>
          <w:noProof/>
        </w:rPr>
      </w:pPr>
      <w:r w:rsidRPr="006F2A65">
        <w:rPr>
          <w:kern w:val="2"/>
        </w:rPr>
        <w:fldChar w:fldCharType="end"/>
      </w:r>
      <w:r w:rsidRPr="006F2A65">
        <w:rPr>
          <w:kern w:val="2"/>
        </w:rPr>
        <w:fldChar w:fldCharType="begin"/>
      </w:r>
      <w:r w:rsidRPr="006F2A65">
        <w:rPr>
          <w:kern w:val="2"/>
        </w:rPr>
        <w:instrText xml:space="preserve"> TOC \h \z \t "</w:instrText>
      </w:r>
      <w:r w:rsidRPr="006F2A65">
        <w:rPr>
          <w:kern w:val="2"/>
        </w:rPr>
        <w:instrText>圖名</w:instrText>
      </w:r>
      <w:r w:rsidRPr="006F2A65">
        <w:rPr>
          <w:kern w:val="2"/>
        </w:rPr>
        <w:instrText xml:space="preserve">" \c </w:instrText>
      </w:r>
      <w:r w:rsidRPr="006F2A65">
        <w:rPr>
          <w:kern w:val="2"/>
        </w:rPr>
        <w:fldChar w:fldCharType="separate"/>
      </w:r>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3" w:history="1">
        <w:r w:rsidR="00A21B03" w:rsidRPr="006F2A65">
          <w:rPr>
            <w:rStyle w:val="a6"/>
            <w:rFonts w:hint="eastAsia"/>
            <w:noProof/>
            <w:color w:val="auto"/>
            <w:lang w:bidi="he-IL"/>
          </w:rPr>
          <w:t>圖</w:t>
        </w:r>
        <w:r w:rsidR="00A21B03" w:rsidRPr="006F2A65">
          <w:rPr>
            <w:rStyle w:val="a6"/>
            <w:noProof/>
            <w:color w:val="auto"/>
            <w:lang w:bidi="he-IL"/>
          </w:rPr>
          <w:t xml:space="preserve">2.1-1 </w:t>
        </w:r>
        <w:r w:rsidR="00A21B03" w:rsidRPr="006F2A65">
          <w:rPr>
            <w:rStyle w:val="a6"/>
            <w:rFonts w:hint="eastAsia"/>
            <w:noProof/>
            <w:color w:val="auto"/>
            <w:lang w:bidi="he-IL"/>
          </w:rPr>
          <w:t>易肇事路口</w:t>
        </w:r>
        <w:r w:rsidR="00A21B03" w:rsidRPr="006F2A65">
          <w:rPr>
            <w:rStyle w:val="a6"/>
            <w:noProof/>
            <w:color w:val="auto"/>
            <w:lang w:bidi="he-IL"/>
          </w:rPr>
          <w:t>(</w:t>
        </w:r>
        <w:r w:rsidR="00A21B03" w:rsidRPr="006F2A65">
          <w:rPr>
            <w:rStyle w:val="a6"/>
            <w:rFonts w:hint="eastAsia"/>
            <w:noProof/>
            <w:color w:val="auto"/>
            <w:lang w:bidi="he-IL"/>
          </w:rPr>
          <w:t>段</w:t>
        </w:r>
        <w:r w:rsidR="00A21B03" w:rsidRPr="006F2A65">
          <w:rPr>
            <w:rStyle w:val="a6"/>
            <w:noProof/>
            <w:color w:val="auto"/>
            <w:lang w:bidi="he-IL"/>
          </w:rPr>
          <w:t>)</w:t>
        </w:r>
        <w:r w:rsidR="00A21B03" w:rsidRPr="006F2A65">
          <w:rPr>
            <w:rStyle w:val="a6"/>
            <w:rFonts w:hint="eastAsia"/>
            <w:noProof/>
            <w:color w:val="auto"/>
            <w:lang w:bidi="he-IL"/>
          </w:rPr>
          <w:t>改善策略作業流程圖</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_Toc91594123 \h </w:instrText>
        </w:r>
        <w:r w:rsidR="00A21B03" w:rsidRPr="006F2A65">
          <w:rPr>
            <w:noProof/>
            <w:webHidden/>
          </w:rPr>
        </w:r>
        <w:r w:rsidR="00A21B03" w:rsidRPr="006F2A65">
          <w:rPr>
            <w:noProof/>
            <w:webHidden/>
          </w:rPr>
          <w:fldChar w:fldCharType="separate"/>
        </w:r>
        <w:r w:rsidR="00E87EDB">
          <w:rPr>
            <w:noProof/>
            <w:webHidden/>
          </w:rPr>
          <w:t>5</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4" w:history="1">
        <w:r w:rsidR="00A21B03" w:rsidRPr="006F2A65">
          <w:rPr>
            <w:rStyle w:val="a6"/>
            <w:rFonts w:hint="eastAsia"/>
            <w:noProof/>
            <w:color w:val="auto"/>
          </w:rPr>
          <w:t>圖</w:t>
        </w:r>
        <w:r w:rsidR="00A21B03" w:rsidRPr="006F2A65">
          <w:rPr>
            <w:rStyle w:val="a6"/>
            <w:noProof/>
            <w:color w:val="auto"/>
          </w:rPr>
          <w:t xml:space="preserve">2.2-1 </w:t>
        </w:r>
        <w:r w:rsidR="00A21B03" w:rsidRPr="006F2A65">
          <w:rPr>
            <w:rStyle w:val="a6"/>
            <w:rFonts w:hint="eastAsia"/>
            <w:noProof/>
            <w:color w:val="auto"/>
          </w:rPr>
          <w:t>交通安全設計</w:t>
        </w:r>
        <w:r w:rsidR="00A21B03" w:rsidRPr="006F2A65">
          <w:rPr>
            <w:rStyle w:val="a6"/>
            <w:noProof/>
            <w:color w:val="auto"/>
          </w:rPr>
          <w:t xml:space="preserve">vs. </w:t>
        </w:r>
        <w:r w:rsidR="00A21B03" w:rsidRPr="006F2A65">
          <w:rPr>
            <w:rStyle w:val="a6"/>
            <w:rFonts w:hint="eastAsia"/>
            <w:noProof/>
            <w:color w:val="auto"/>
          </w:rPr>
          <w:t>交通效率設計</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_Toc91594124 \h </w:instrText>
        </w:r>
        <w:r w:rsidR="00A21B03" w:rsidRPr="006F2A65">
          <w:rPr>
            <w:noProof/>
            <w:webHidden/>
          </w:rPr>
        </w:r>
        <w:r w:rsidR="00A21B03" w:rsidRPr="006F2A65">
          <w:rPr>
            <w:noProof/>
            <w:webHidden/>
          </w:rPr>
          <w:fldChar w:fldCharType="separate"/>
        </w:r>
        <w:r w:rsidR="00E87EDB">
          <w:rPr>
            <w:noProof/>
            <w:webHidden/>
          </w:rPr>
          <w:t>6</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5" w:history="1">
        <w:r w:rsidR="00A21B03" w:rsidRPr="006F2A65">
          <w:rPr>
            <w:rStyle w:val="a6"/>
            <w:rFonts w:hint="eastAsia"/>
            <w:noProof/>
            <w:color w:val="auto"/>
          </w:rPr>
          <w:t>圖</w:t>
        </w:r>
        <w:r w:rsidR="00A21B03" w:rsidRPr="006F2A65">
          <w:rPr>
            <w:rStyle w:val="a6"/>
            <w:noProof/>
            <w:color w:val="auto"/>
          </w:rPr>
          <w:t xml:space="preserve">2.3-1 </w:t>
        </w:r>
        <w:r w:rsidR="00A21B03" w:rsidRPr="006F2A65">
          <w:rPr>
            <w:rStyle w:val="a6"/>
            <w:rFonts w:hint="eastAsia"/>
            <w:noProof/>
            <w:color w:val="auto"/>
          </w:rPr>
          <w:t>桃園市各時段肇事件數統計</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_Toc91594125 \h </w:instrText>
        </w:r>
        <w:r w:rsidR="00A21B03" w:rsidRPr="006F2A65">
          <w:rPr>
            <w:noProof/>
            <w:webHidden/>
          </w:rPr>
        </w:r>
        <w:r w:rsidR="00A21B03" w:rsidRPr="006F2A65">
          <w:rPr>
            <w:noProof/>
            <w:webHidden/>
          </w:rPr>
          <w:fldChar w:fldCharType="separate"/>
        </w:r>
        <w:r w:rsidR="00E87EDB">
          <w:rPr>
            <w:noProof/>
            <w:webHidden/>
          </w:rPr>
          <w:t>8</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6" w:history="1">
        <w:r w:rsidR="00A21B03" w:rsidRPr="006F2A65">
          <w:rPr>
            <w:rStyle w:val="a6"/>
            <w:rFonts w:hint="eastAsia"/>
            <w:noProof/>
            <w:color w:val="auto"/>
          </w:rPr>
          <w:t>圖</w:t>
        </w:r>
        <w:r w:rsidR="00A21B03" w:rsidRPr="006F2A65">
          <w:rPr>
            <w:rStyle w:val="a6"/>
            <w:noProof/>
            <w:color w:val="auto"/>
          </w:rPr>
          <w:t xml:space="preserve">2.3-2 </w:t>
        </w:r>
        <w:r w:rsidR="00A21B03" w:rsidRPr="006F2A65">
          <w:rPr>
            <w:rStyle w:val="a6"/>
            <w:rFonts w:hint="eastAsia"/>
            <w:noProof/>
            <w:color w:val="auto"/>
          </w:rPr>
          <w:t>桃園市肇事年齡分布統計</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_Toc91594126 \h </w:instrText>
        </w:r>
        <w:r w:rsidR="00A21B03" w:rsidRPr="006F2A65">
          <w:rPr>
            <w:noProof/>
            <w:webHidden/>
          </w:rPr>
        </w:r>
        <w:r w:rsidR="00A21B03" w:rsidRPr="006F2A65">
          <w:rPr>
            <w:noProof/>
            <w:webHidden/>
          </w:rPr>
          <w:fldChar w:fldCharType="separate"/>
        </w:r>
        <w:r w:rsidR="00E87EDB">
          <w:rPr>
            <w:noProof/>
            <w:webHidden/>
          </w:rPr>
          <w:t>8</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7" w:history="1">
        <w:r w:rsidR="00A21B03" w:rsidRPr="006F2A65">
          <w:rPr>
            <w:rStyle w:val="a6"/>
            <w:rFonts w:hint="eastAsia"/>
            <w:noProof/>
            <w:color w:val="auto"/>
          </w:rPr>
          <w:t>圖</w:t>
        </w:r>
        <w:r w:rsidR="00A21B03" w:rsidRPr="006F2A65">
          <w:rPr>
            <w:rStyle w:val="a6"/>
            <w:noProof/>
            <w:color w:val="auto"/>
          </w:rPr>
          <w:t xml:space="preserve">2.3-3 </w:t>
        </w:r>
        <w:r w:rsidR="00A21B03" w:rsidRPr="006F2A65">
          <w:rPr>
            <w:rStyle w:val="a6"/>
            <w:rFonts w:hint="eastAsia"/>
            <w:noProof/>
            <w:color w:val="auto"/>
          </w:rPr>
          <w:t>桃園市各區肇事件數統計</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_Toc91594127 \h </w:instrText>
        </w:r>
        <w:r w:rsidR="00A21B03" w:rsidRPr="006F2A65">
          <w:rPr>
            <w:noProof/>
            <w:webHidden/>
          </w:rPr>
        </w:r>
        <w:r w:rsidR="00A21B03" w:rsidRPr="006F2A65">
          <w:rPr>
            <w:noProof/>
            <w:webHidden/>
          </w:rPr>
          <w:fldChar w:fldCharType="separate"/>
        </w:r>
        <w:r w:rsidR="00E87EDB">
          <w:rPr>
            <w:noProof/>
            <w:webHidden/>
          </w:rPr>
          <w:t>9</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8" w:history="1">
        <w:r w:rsidR="00A21B03" w:rsidRPr="006F2A65">
          <w:rPr>
            <w:rStyle w:val="a6"/>
            <w:rFonts w:hint="eastAsia"/>
            <w:noProof/>
            <w:color w:val="auto"/>
          </w:rPr>
          <w:t>圖</w:t>
        </w:r>
        <w:r w:rsidR="00A21B03" w:rsidRPr="006F2A65">
          <w:rPr>
            <w:rStyle w:val="a6"/>
            <w:noProof/>
            <w:color w:val="auto"/>
          </w:rPr>
          <w:t xml:space="preserve">2.4-1 </w:t>
        </w:r>
        <w:r w:rsidR="00A21B03" w:rsidRPr="006F2A65">
          <w:rPr>
            <w:rStyle w:val="a6"/>
            <w:rFonts w:hint="eastAsia"/>
            <w:noProof/>
            <w:color w:val="auto"/>
            <w:lang w:bidi="he-IL"/>
          </w:rPr>
          <w:t>目標路口選定流程示意圖</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_Toc91594128 \h </w:instrText>
        </w:r>
        <w:r w:rsidR="00A21B03" w:rsidRPr="006F2A65">
          <w:rPr>
            <w:noProof/>
            <w:webHidden/>
          </w:rPr>
        </w:r>
        <w:r w:rsidR="00A21B03" w:rsidRPr="006F2A65">
          <w:rPr>
            <w:noProof/>
            <w:webHidden/>
          </w:rPr>
          <w:fldChar w:fldCharType="separate"/>
        </w:r>
        <w:r w:rsidR="00E87EDB">
          <w:rPr>
            <w:noProof/>
            <w:webHidden/>
          </w:rPr>
          <w:t>11</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29" w:history="1">
        <w:r w:rsidR="00A21B03" w:rsidRPr="006F2A65">
          <w:rPr>
            <w:rStyle w:val="a6"/>
            <w:rFonts w:hint="eastAsia"/>
            <w:noProof/>
            <w:color w:val="auto"/>
          </w:rPr>
          <w:t>圖</w:t>
        </w:r>
        <w:r w:rsidR="00A21B03" w:rsidRPr="006F2A65">
          <w:rPr>
            <w:rStyle w:val="a6"/>
            <w:noProof/>
            <w:color w:val="auto"/>
          </w:rPr>
          <w:t xml:space="preserve">2.6-2 </w:t>
        </w:r>
        <w:r w:rsidR="00A21B03" w:rsidRPr="006F2A65">
          <w:rPr>
            <w:rStyle w:val="a6"/>
            <w:rFonts w:hint="eastAsia"/>
            <w:noProof/>
            <w:color w:val="auto"/>
          </w:rPr>
          <w:t>道路交通事故調查報告表</w:t>
        </w:r>
        <w:r w:rsidR="00A21B03" w:rsidRPr="006F2A65">
          <w:rPr>
            <w:rStyle w:val="a6"/>
            <w:noProof/>
            <w:color w:val="auto"/>
          </w:rPr>
          <w:t>(</w:t>
        </w:r>
        <w:r w:rsidR="00A21B03" w:rsidRPr="006F2A65">
          <w:rPr>
            <w:rStyle w:val="a6"/>
            <w:rFonts w:hint="eastAsia"/>
            <w:noProof/>
            <w:color w:val="auto"/>
          </w:rPr>
          <w:t>例</w:t>
        </w:r>
        <w:r w:rsidR="00A21B03" w:rsidRPr="006F2A65">
          <w:rPr>
            <w:rStyle w:val="a6"/>
            <w:noProof/>
            <w:color w:val="auto"/>
          </w:rPr>
          <w:t>)</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_Toc91594129 \h </w:instrText>
        </w:r>
        <w:r w:rsidR="00A21B03" w:rsidRPr="006F2A65">
          <w:rPr>
            <w:noProof/>
            <w:webHidden/>
          </w:rPr>
        </w:r>
        <w:r w:rsidR="00A21B03" w:rsidRPr="006F2A65">
          <w:rPr>
            <w:noProof/>
            <w:webHidden/>
          </w:rPr>
          <w:fldChar w:fldCharType="separate"/>
        </w:r>
        <w:r w:rsidR="00E87EDB">
          <w:rPr>
            <w:noProof/>
            <w:webHidden/>
          </w:rPr>
          <w:t>14</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30" w:history="1">
        <w:r w:rsidR="00A21B03" w:rsidRPr="006F2A65">
          <w:rPr>
            <w:rStyle w:val="a6"/>
            <w:rFonts w:hint="eastAsia"/>
            <w:noProof/>
            <w:color w:val="auto"/>
          </w:rPr>
          <w:t>圖</w:t>
        </w:r>
        <w:r w:rsidR="00A21B03" w:rsidRPr="006F2A65">
          <w:rPr>
            <w:rStyle w:val="a6"/>
            <w:noProof/>
            <w:color w:val="auto"/>
          </w:rPr>
          <w:t xml:space="preserve">2.6-3 </w:t>
        </w:r>
        <w:r w:rsidR="00A21B03" w:rsidRPr="006F2A65">
          <w:rPr>
            <w:rStyle w:val="a6"/>
            <w:rFonts w:hint="eastAsia"/>
            <w:noProof/>
            <w:color w:val="auto"/>
          </w:rPr>
          <w:t>肇事類型斑點圖</w:t>
        </w:r>
        <w:r w:rsidR="00A21B03" w:rsidRPr="006F2A65">
          <w:rPr>
            <w:rStyle w:val="a6"/>
            <w:noProof/>
            <w:color w:val="auto"/>
          </w:rPr>
          <w:t>(</w:t>
        </w:r>
        <w:r w:rsidR="00A21B03" w:rsidRPr="006F2A65">
          <w:rPr>
            <w:rStyle w:val="a6"/>
            <w:rFonts w:hint="eastAsia"/>
            <w:noProof/>
            <w:color w:val="auto"/>
          </w:rPr>
          <w:t>屏東縣</w:t>
        </w:r>
        <w:r w:rsidR="00A21B03" w:rsidRPr="006F2A65">
          <w:rPr>
            <w:rStyle w:val="a6"/>
            <w:noProof/>
            <w:color w:val="auto"/>
          </w:rPr>
          <w:t xml:space="preserve"> </w:t>
        </w:r>
        <w:r w:rsidR="00A21B03" w:rsidRPr="006F2A65">
          <w:rPr>
            <w:rStyle w:val="a6"/>
            <w:rFonts w:hint="eastAsia"/>
            <w:noProof/>
            <w:color w:val="auto"/>
          </w:rPr>
          <w:t>龍洲路</w:t>
        </w:r>
        <w:r w:rsidR="00A21B03" w:rsidRPr="006F2A65">
          <w:rPr>
            <w:rStyle w:val="a6"/>
            <w:noProof/>
            <w:color w:val="auto"/>
          </w:rPr>
          <w:t>/</w:t>
        </w:r>
        <w:r w:rsidR="00A21B03" w:rsidRPr="006F2A65">
          <w:rPr>
            <w:rStyle w:val="a6"/>
            <w:rFonts w:hint="eastAsia"/>
            <w:noProof/>
            <w:color w:val="auto"/>
          </w:rPr>
          <w:t>義仁路為例</w:t>
        </w:r>
        <w:r w:rsidR="00A21B03" w:rsidRPr="006F2A65">
          <w:rPr>
            <w:rStyle w:val="a6"/>
            <w:noProof/>
            <w:color w:val="auto"/>
          </w:rPr>
          <w:t>)</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_Toc91594130 \h </w:instrText>
        </w:r>
        <w:r w:rsidR="00A21B03" w:rsidRPr="006F2A65">
          <w:rPr>
            <w:noProof/>
            <w:webHidden/>
          </w:rPr>
        </w:r>
        <w:r w:rsidR="00A21B03" w:rsidRPr="006F2A65">
          <w:rPr>
            <w:noProof/>
            <w:webHidden/>
          </w:rPr>
          <w:fldChar w:fldCharType="separate"/>
        </w:r>
        <w:r w:rsidR="00E87EDB">
          <w:rPr>
            <w:noProof/>
            <w:webHidden/>
          </w:rPr>
          <w:t>16</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31" w:history="1">
        <w:r w:rsidR="00A21B03" w:rsidRPr="006F2A65">
          <w:rPr>
            <w:rStyle w:val="a6"/>
            <w:rFonts w:hint="eastAsia"/>
            <w:noProof/>
            <w:color w:val="auto"/>
          </w:rPr>
          <w:t>圖</w:t>
        </w:r>
        <w:r w:rsidR="00A21B03" w:rsidRPr="006F2A65">
          <w:rPr>
            <w:rStyle w:val="a6"/>
            <w:noProof/>
            <w:color w:val="auto"/>
          </w:rPr>
          <w:t xml:space="preserve">2.7-1 </w:t>
        </w:r>
        <w:r w:rsidR="00A21B03" w:rsidRPr="006F2A65">
          <w:rPr>
            <w:rStyle w:val="a6"/>
            <w:rFonts w:hint="eastAsia"/>
            <w:noProof/>
            <w:color w:val="auto"/>
          </w:rPr>
          <w:t>肇事型態分類圖</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_Toc91594131 \h </w:instrText>
        </w:r>
        <w:r w:rsidR="00A21B03" w:rsidRPr="006F2A65">
          <w:rPr>
            <w:noProof/>
            <w:webHidden/>
          </w:rPr>
        </w:r>
        <w:r w:rsidR="00A21B03" w:rsidRPr="006F2A65">
          <w:rPr>
            <w:noProof/>
            <w:webHidden/>
          </w:rPr>
          <w:fldChar w:fldCharType="separate"/>
        </w:r>
        <w:r w:rsidR="00E87EDB">
          <w:rPr>
            <w:noProof/>
            <w:webHidden/>
          </w:rPr>
          <w:t>19</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32" w:history="1">
        <w:r w:rsidR="00A21B03" w:rsidRPr="006F2A65">
          <w:rPr>
            <w:rStyle w:val="a6"/>
            <w:rFonts w:hint="eastAsia"/>
            <w:noProof/>
            <w:color w:val="auto"/>
          </w:rPr>
          <w:t>圖</w:t>
        </w:r>
        <w:r w:rsidR="00A21B03" w:rsidRPr="006F2A65">
          <w:rPr>
            <w:rStyle w:val="a6"/>
            <w:noProof/>
            <w:color w:val="auto"/>
          </w:rPr>
          <w:t xml:space="preserve">2.7-2 </w:t>
        </w:r>
        <w:r w:rsidR="00A21B03" w:rsidRPr="006F2A65">
          <w:rPr>
            <w:rStyle w:val="a6"/>
            <w:rFonts w:hint="eastAsia"/>
            <w:noProof/>
            <w:color w:val="auto"/>
          </w:rPr>
          <w:t>鄰近路口取消慢車道規劃示意圖</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_Toc91594132 \h </w:instrText>
        </w:r>
        <w:r w:rsidR="00A21B03" w:rsidRPr="006F2A65">
          <w:rPr>
            <w:noProof/>
            <w:webHidden/>
          </w:rPr>
        </w:r>
        <w:r w:rsidR="00A21B03" w:rsidRPr="006F2A65">
          <w:rPr>
            <w:noProof/>
            <w:webHidden/>
          </w:rPr>
          <w:fldChar w:fldCharType="separate"/>
        </w:r>
        <w:r w:rsidR="00E87EDB">
          <w:rPr>
            <w:noProof/>
            <w:webHidden/>
          </w:rPr>
          <w:t>21</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33" w:history="1">
        <w:r w:rsidR="00A21B03" w:rsidRPr="006F2A65">
          <w:rPr>
            <w:rStyle w:val="a6"/>
            <w:rFonts w:hint="eastAsia"/>
            <w:noProof/>
            <w:color w:val="auto"/>
          </w:rPr>
          <w:t>圖</w:t>
        </w:r>
        <w:r w:rsidR="00A21B03" w:rsidRPr="006F2A65">
          <w:rPr>
            <w:rStyle w:val="a6"/>
            <w:noProof/>
            <w:color w:val="auto"/>
          </w:rPr>
          <w:t xml:space="preserve">2.7-3 </w:t>
        </w:r>
        <w:r w:rsidR="00A21B03" w:rsidRPr="006F2A65">
          <w:rPr>
            <w:rStyle w:val="a6"/>
            <w:rFonts w:hint="eastAsia"/>
            <w:noProof/>
            <w:color w:val="auto"/>
          </w:rPr>
          <w:t>兩車道之車道化停等區規劃示意圖</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_Toc91594133 \h </w:instrText>
        </w:r>
        <w:r w:rsidR="00A21B03" w:rsidRPr="006F2A65">
          <w:rPr>
            <w:noProof/>
            <w:webHidden/>
          </w:rPr>
        </w:r>
        <w:r w:rsidR="00A21B03" w:rsidRPr="006F2A65">
          <w:rPr>
            <w:noProof/>
            <w:webHidden/>
          </w:rPr>
          <w:fldChar w:fldCharType="separate"/>
        </w:r>
        <w:r w:rsidR="00E87EDB">
          <w:rPr>
            <w:noProof/>
            <w:webHidden/>
          </w:rPr>
          <w:t>21</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34" w:history="1">
        <w:r w:rsidR="00A21B03" w:rsidRPr="006F2A65">
          <w:rPr>
            <w:rStyle w:val="a6"/>
            <w:rFonts w:hint="eastAsia"/>
            <w:noProof/>
            <w:color w:val="auto"/>
          </w:rPr>
          <w:t>圖</w:t>
        </w:r>
        <w:r w:rsidR="00A21B03" w:rsidRPr="006F2A65">
          <w:rPr>
            <w:rStyle w:val="a6"/>
            <w:noProof/>
            <w:color w:val="auto"/>
          </w:rPr>
          <w:t xml:space="preserve">2.7-4 </w:t>
        </w:r>
        <w:r w:rsidR="00A21B03" w:rsidRPr="006F2A65">
          <w:rPr>
            <w:rStyle w:val="a6"/>
            <w:rFonts w:hint="eastAsia"/>
            <w:noProof/>
            <w:color w:val="auto"/>
          </w:rPr>
          <w:t>左轉專用道配置</w:t>
        </w:r>
        <w:r w:rsidR="00A21B03" w:rsidRPr="006F2A65">
          <w:rPr>
            <w:rStyle w:val="a6"/>
            <w:noProof/>
            <w:color w:val="auto"/>
          </w:rPr>
          <w:t>(</w:t>
        </w:r>
        <w:r w:rsidR="00A21B03" w:rsidRPr="006F2A65">
          <w:rPr>
            <w:rStyle w:val="a6"/>
            <w:rFonts w:hint="eastAsia"/>
            <w:noProof/>
            <w:color w:val="auto"/>
          </w:rPr>
          <w:t>例</w:t>
        </w:r>
        <w:r w:rsidR="00A21B03" w:rsidRPr="006F2A65">
          <w:rPr>
            <w:rStyle w:val="a6"/>
            <w:noProof/>
            <w:color w:val="auto"/>
          </w:rPr>
          <w:t>)</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_Toc91594134 \h </w:instrText>
        </w:r>
        <w:r w:rsidR="00A21B03" w:rsidRPr="006F2A65">
          <w:rPr>
            <w:noProof/>
            <w:webHidden/>
          </w:rPr>
        </w:r>
        <w:r w:rsidR="00A21B03" w:rsidRPr="006F2A65">
          <w:rPr>
            <w:noProof/>
            <w:webHidden/>
          </w:rPr>
          <w:fldChar w:fldCharType="separate"/>
        </w:r>
        <w:r w:rsidR="00E87EDB">
          <w:rPr>
            <w:noProof/>
            <w:webHidden/>
          </w:rPr>
          <w:t>22</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35" w:history="1">
        <w:r w:rsidR="00A21B03" w:rsidRPr="006F2A65">
          <w:rPr>
            <w:rStyle w:val="a6"/>
            <w:rFonts w:hint="eastAsia"/>
            <w:noProof/>
            <w:color w:val="auto"/>
          </w:rPr>
          <w:t>圖</w:t>
        </w:r>
        <w:r w:rsidR="00A21B03" w:rsidRPr="006F2A65">
          <w:rPr>
            <w:rStyle w:val="a6"/>
            <w:noProof/>
            <w:color w:val="auto"/>
          </w:rPr>
          <w:t xml:space="preserve">2.7-5 </w:t>
        </w:r>
        <w:r w:rsidR="00A21B03" w:rsidRPr="006F2A65">
          <w:rPr>
            <w:rStyle w:val="a6"/>
            <w:rFonts w:hint="eastAsia"/>
            <w:noProof/>
            <w:color w:val="auto"/>
          </w:rPr>
          <w:t>多岔路口範圍改善示意圖</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_Toc91594135 \h </w:instrText>
        </w:r>
        <w:r w:rsidR="00A21B03" w:rsidRPr="006F2A65">
          <w:rPr>
            <w:noProof/>
            <w:webHidden/>
          </w:rPr>
        </w:r>
        <w:r w:rsidR="00A21B03" w:rsidRPr="006F2A65">
          <w:rPr>
            <w:noProof/>
            <w:webHidden/>
          </w:rPr>
          <w:fldChar w:fldCharType="separate"/>
        </w:r>
        <w:r w:rsidR="00E87EDB">
          <w:rPr>
            <w:noProof/>
            <w:webHidden/>
          </w:rPr>
          <w:t>23</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36" w:history="1">
        <w:r w:rsidR="00A21B03" w:rsidRPr="006F2A65">
          <w:rPr>
            <w:rStyle w:val="a6"/>
            <w:rFonts w:hint="eastAsia"/>
            <w:noProof/>
            <w:color w:val="auto"/>
          </w:rPr>
          <w:t>圖</w:t>
        </w:r>
        <w:r w:rsidR="00A21B03" w:rsidRPr="006F2A65">
          <w:rPr>
            <w:rStyle w:val="a6"/>
            <w:noProof/>
            <w:color w:val="auto"/>
          </w:rPr>
          <w:t xml:space="preserve">2.8-1 </w:t>
        </w:r>
        <w:r w:rsidR="00A21B03" w:rsidRPr="006F2A65">
          <w:rPr>
            <w:rStyle w:val="a6"/>
            <w:rFonts w:hint="eastAsia"/>
            <w:noProof/>
            <w:color w:val="auto"/>
          </w:rPr>
          <w:t>模擬績效評估流程</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_Toc91594136 \h </w:instrText>
        </w:r>
        <w:r w:rsidR="00A21B03" w:rsidRPr="006F2A65">
          <w:rPr>
            <w:noProof/>
            <w:webHidden/>
          </w:rPr>
        </w:r>
        <w:r w:rsidR="00A21B03" w:rsidRPr="006F2A65">
          <w:rPr>
            <w:noProof/>
            <w:webHidden/>
          </w:rPr>
          <w:fldChar w:fldCharType="separate"/>
        </w:r>
        <w:r w:rsidR="00E87EDB">
          <w:rPr>
            <w:noProof/>
            <w:webHidden/>
          </w:rPr>
          <w:t>26</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37" w:history="1">
        <w:r w:rsidR="00A21B03" w:rsidRPr="006F2A65">
          <w:rPr>
            <w:rStyle w:val="a6"/>
            <w:rFonts w:hint="eastAsia"/>
            <w:noProof/>
            <w:color w:val="auto"/>
          </w:rPr>
          <w:t>圖</w:t>
        </w:r>
        <w:r w:rsidR="00A21B03" w:rsidRPr="006F2A65">
          <w:rPr>
            <w:rStyle w:val="a6"/>
            <w:noProof/>
            <w:color w:val="auto"/>
          </w:rPr>
          <w:t>2.8-2 Vissim</w:t>
        </w:r>
        <w:r w:rsidR="00A21B03" w:rsidRPr="006F2A65">
          <w:rPr>
            <w:rStyle w:val="a6"/>
            <w:rFonts w:hint="eastAsia"/>
            <w:noProof/>
            <w:color w:val="auto"/>
          </w:rPr>
          <w:t>左轉時制改善前後案例圖</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_Toc91594137 \h </w:instrText>
        </w:r>
        <w:r w:rsidR="00A21B03" w:rsidRPr="006F2A65">
          <w:rPr>
            <w:noProof/>
            <w:webHidden/>
          </w:rPr>
        </w:r>
        <w:r w:rsidR="00A21B03" w:rsidRPr="006F2A65">
          <w:rPr>
            <w:noProof/>
            <w:webHidden/>
          </w:rPr>
          <w:fldChar w:fldCharType="separate"/>
        </w:r>
        <w:r w:rsidR="00E87EDB">
          <w:rPr>
            <w:noProof/>
            <w:webHidden/>
          </w:rPr>
          <w:t>27</w:t>
        </w:r>
        <w:r w:rsidR="00A21B03" w:rsidRPr="006F2A65">
          <w:rPr>
            <w:noProof/>
            <w:webHidden/>
          </w:rPr>
          <w:fldChar w:fldCharType="end"/>
        </w:r>
      </w:hyperlink>
    </w:p>
    <w:p w:rsidR="00A21B03" w:rsidRPr="006F2A65" w:rsidRDefault="000808ED">
      <w:pPr>
        <w:pStyle w:val="af3"/>
        <w:tabs>
          <w:tab w:val="right" w:leader="dot" w:pos="8302"/>
        </w:tabs>
        <w:ind w:left="1440" w:hanging="480"/>
        <w:rPr>
          <w:rFonts w:asciiTheme="minorHAnsi" w:eastAsiaTheme="minorEastAsia" w:hAnsiTheme="minorHAnsi" w:cstheme="minorBidi"/>
          <w:noProof/>
          <w:kern w:val="2"/>
          <w:szCs w:val="22"/>
        </w:rPr>
      </w:pPr>
      <w:hyperlink w:anchor="_Toc91594138" w:history="1">
        <w:r w:rsidR="00A21B03" w:rsidRPr="006F2A65">
          <w:rPr>
            <w:rStyle w:val="a6"/>
            <w:rFonts w:hint="eastAsia"/>
            <w:noProof/>
            <w:color w:val="auto"/>
          </w:rPr>
          <w:t>圖</w:t>
        </w:r>
        <w:r w:rsidR="00A21B03" w:rsidRPr="006F2A65">
          <w:rPr>
            <w:rStyle w:val="a6"/>
            <w:noProof/>
            <w:color w:val="auto"/>
          </w:rPr>
          <w:t xml:space="preserve">2.9-1 </w:t>
        </w:r>
        <w:r w:rsidR="00A21B03" w:rsidRPr="006F2A65">
          <w:rPr>
            <w:rStyle w:val="a6"/>
            <w:rFonts w:hint="eastAsia"/>
            <w:noProof/>
            <w:color w:val="auto"/>
          </w:rPr>
          <w:t>空拍機作業流程圖</w:t>
        </w:r>
        <w:r w:rsidR="00A21B03" w:rsidRPr="006F2A65">
          <w:rPr>
            <w:noProof/>
            <w:webHidden/>
          </w:rPr>
          <w:tab/>
        </w:r>
        <w:r w:rsidR="00A21B03" w:rsidRPr="006F2A65">
          <w:rPr>
            <w:noProof/>
            <w:webHidden/>
          </w:rPr>
          <w:fldChar w:fldCharType="begin"/>
        </w:r>
        <w:r w:rsidR="00A21B03" w:rsidRPr="006F2A65">
          <w:rPr>
            <w:noProof/>
            <w:webHidden/>
          </w:rPr>
          <w:instrText xml:space="preserve"> PAGEREF _Toc91594138 \h </w:instrText>
        </w:r>
        <w:r w:rsidR="00A21B03" w:rsidRPr="006F2A65">
          <w:rPr>
            <w:noProof/>
            <w:webHidden/>
          </w:rPr>
        </w:r>
        <w:r w:rsidR="00A21B03" w:rsidRPr="006F2A65">
          <w:rPr>
            <w:noProof/>
            <w:webHidden/>
          </w:rPr>
          <w:fldChar w:fldCharType="separate"/>
        </w:r>
        <w:r w:rsidR="00E87EDB">
          <w:rPr>
            <w:noProof/>
            <w:webHidden/>
          </w:rPr>
          <w:t>28</w:t>
        </w:r>
        <w:r w:rsidR="00A21B03" w:rsidRPr="006F2A65">
          <w:rPr>
            <w:noProof/>
            <w:webHidden/>
          </w:rPr>
          <w:fldChar w:fldCharType="end"/>
        </w:r>
      </w:hyperlink>
    </w:p>
    <w:p w:rsidR="008F1F8E" w:rsidRPr="00980FE6" w:rsidRDefault="00A21B03" w:rsidP="00841718">
      <w:pPr>
        <w:pStyle w:val="a4"/>
        <w:rPr>
          <w:kern w:val="2"/>
        </w:rPr>
      </w:pPr>
      <w:r w:rsidRPr="006F2A65">
        <w:rPr>
          <w:kern w:val="2"/>
        </w:rPr>
        <w:fldChar w:fldCharType="end"/>
      </w:r>
    </w:p>
    <w:sectPr w:rsidR="008F1F8E" w:rsidRPr="00980FE6" w:rsidSect="001A7D6E">
      <w:pgSz w:w="11906" w:h="16838" w:code="9"/>
      <w:pgMar w:top="1440" w:right="1797" w:bottom="1440" w:left="1797"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51ED" w:rsidRDefault="00D551ED">
      <w:pPr>
        <w:spacing w:line="240" w:lineRule="auto"/>
      </w:pPr>
      <w:r>
        <w:separator/>
      </w:r>
    </w:p>
  </w:endnote>
  <w:endnote w:type="continuationSeparator" w:id="0">
    <w:p w:rsidR="00D551ED" w:rsidRDefault="00D551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Black">
    <w:panose1 w:val="020B0A04020102020204"/>
    <w:charset w:val="00"/>
    <w:family w:val="swiss"/>
    <w:pitch w:val="variable"/>
    <w:sig w:usb0="A00002AF" w:usb1="400078FB" w:usb2="00000000" w:usb3="00000000" w:csb0="0000009F" w:csb1="00000000"/>
  </w:font>
  <w:font w:name="華康中黑體">
    <w:altName w:val="Arial Unicode MS"/>
    <w:panose1 w:val="020B0509000000000000"/>
    <w:charset w:val="88"/>
    <w:family w:val="modern"/>
    <w:pitch w:val="fixed"/>
    <w:sig w:usb0="80000001" w:usb1="28091800" w:usb2="00000016" w:usb3="00000000" w:csb0="00100000" w:csb1="00000000"/>
  </w:font>
  <w:font w:name="華康細圓體">
    <w:altName w:val="微軟正黑體"/>
    <w:panose1 w:val="020F0309000000000000"/>
    <w:charset w:val="88"/>
    <w:family w:val="modern"/>
    <w:pitch w:val="fixed"/>
    <w:sig w:usb0="80000001" w:usb1="28091800" w:usb2="00000016" w:usb3="00000000" w:csb0="001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標楷體">
    <w:altName w:val="DF Kai Shu"/>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華康中楷體">
    <w:altName w:val="微軟正黑體"/>
    <w:panose1 w:val="02010609000101010101"/>
    <w:charset w:val="88"/>
    <w:family w:val="modern"/>
    <w:pitch w:val="fixed"/>
    <w:sig w:usb0="00000001" w:usb1="08080000" w:usb2="00000010" w:usb3="00000000" w:csb0="00100000"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8ED" w:rsidRPr="00704F79" w:rsidRDefault="000808ED" w:rsidP="00704F79">
    <w:pPr>
      <w:pStyle w:val="af4"/>
      <w:jc w:val="center"/>
    </w:pPr>
    <w:r>
      <w:fldChar w:fldCharType="begin"/>
    </w:r>
    <w:r>
      <w:instrText xml:space="preserve"> PAGE   \* MERGEFORMAT </w:instrText>
    </w:r>
    <w:r>
      <w:fldChar w:fldCharType="separate"/>
    </w:r>
    <w:r w:rsidR="008F3F7E" w:rsidRPr="008F3F7E">
      <w:rPr>
        <w:noProof/>
        <w:lang w:val="zh-TW"/>
      </w:rPr>
      <w:t>24</w:t>
    </w:r>
    <w:r>
      <w:rPr>
        <w:noProof/>
        <w:lang w:val="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8ED" w:rsidRDefault="000808ED" w:rsidP="00EE4B22">
    <w:pPr>
      <w:pStyle w:val="af4"/>
      <w:jc w:val="center"/>
    </w:pPr>
    <w:r>
      <w:fldChar w:fldCharType="begin"/>
    </w:r>
    <w:r>
      <w:instrText xml:space="preserve"> PAGE   \* MERGEFORMAT </w:instrText>
    </w:r>
    <w:r>
      <w:fldChar w:fldCharType="separate"/>
    </w:r>
    <w:r w:rsidR="008F3F7E" w:rsidRPr="008F3F7E">
      <w:rPr>
        <w:noProof/>
        <w:lang w:val="zh-TW"/>
      </w:rPr>
      <w:t>25</w:t>
    </w:r>
    <w:r>
      <w:rPr>
        <w:noProof/>
        <w:lang w:val="zh-TW"/>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51ED" w:rsidRDefault="00D551ED">
      <w:pPr>
        <w:spacing w:line="240" w:lineRule="auto"/>
      </w:pPr>
      <w:r>
        <w:separator/>
      </w:r>
    </w:p>
  </w:footnote>
  <w:footnote w:type="continuationSeparator" w:id="0">
    <w:p w:rsidR="00D551ED" w:rsidRDefault="00D551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8ED" w:rsidRDefault="000808ED">
    <w:pPr>
      <w:pStyle w:val="a7"/>
    </w:pPr>
    <w:r>
      <w:rPr>
        <w:rFonts w:ascii="Arial" w:eastAsia="華康中楷體" w:hAnsi="Arial" w:cs="Arial" w:hint="eastAsia"/>
        <w:sz w:val="22"/>
        <w:szCs w:val="22"/>
      </w:rPr>
      <w:t>「</w:t>
    </w:r>
    <w:proofErr w:type="gramStart"/>
    <w:r>
      <w:rPr>
        <w:rFonts w:ascii="Arial" w:eastAsia="華康中楷體" w:hAnsi="Arial" w:cs="Arial" w:hint="eastAsia"/>
        <w:sz w:val="22"/>
        <w:szCs w:val="22"/>
      </w:rPr>
      <w:t>111</w:t>
    </w:r>
    <w:proofErr w:type="gramEnd"/>
    <w:r>
      <w:rPr>
        <w:rFonts w:ascii="Arial" w:eastAsia="華康中楷體" w:hAnsi="Arial" w:cs="Arial" w:hint="eastAsia"/>
        <w:sz w:val="22"/>
        <w:szCs w:val="22"/>
      </w:rPr>
      <w:t>年度桃園市易肇事及壅塞路口</w:t>
    </w:r>
    <w:r>
      <w:rPr>
        <w:rFonts w:ascii="Arial" w:eastAsia="華康中楷體" w:hAnsi="Arial" w:cs="Arial" w:hint="eastAsia"/>
        <w:sz w:val="22"/>
        <w:szCs w:val="22"/>
      </w:rPr>
      <w:t>(</w:t>
    </w:r>
    <w:r>
      <w:rPr>
        <w:rFonts w:ascii="Arial" w:eastAsia="華康中楷體" w:hAnsi="Arial" w:cs="Arial" w:hint="eastAsia"/>
        <w:sz w:val="22"/>
        <w:szCs w:val="22"/>
      </w:rPr>
      <w:t>段</w:t>
    </w:r>
    <w:r>
      <w:rPr>
        <w:rFonts w:ascii="Arial" w:eastAsia="華康中楷體" w:hAnsi="Arial" w:cs="Arial" w:hint="eastAsia"/>
        <w:sz w:val="22"/>
        <w:szCs w:val="22"/>
      </w:rPr>
      <w:t>)</w:t>
    </w:r>
    <w:r>
      <w:rPr>
        <w:rFonts w:ascii="Arial" w:eastAsia="華康中楷體" w:hAnsi="Arial" w:cs="Arial" w:hint="eastAsia"/>
        <w:sz w:val="22"/>
        <w:szCs w:val="22"/>
      </w:rPr>
      <w:t>改善研究</w:t>
    </w:r>
    <w:r w:rsidRPr="00BE6E36">
      <w:rPr>
        <w:rFonts w:ascii="Arial" w:eastAsia="華康中楷體" w:hAnsi="Arial" w:cs="Arial" w:hint="eastAsia"/>
        <w:sz w:val="22"/>
        <w:szCs w:val="22"/>
      </w:rPr>
      <w:t>」</w:t>
    </w:r>
    <w:r>
      <w:rPr>
        <w:rFonts w:ascii="Arial" w:eastAsia="華康中楷體" w:hAnsi="Arial" w:cs="Arial" w:hint="eastAsia"/>
        <w:sz w:val="22"/>
        <w:szCs w:val="22"/>
      </w:rPr>
      <w:t>服務建議書</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8ED" w:rsidRPr="003326C7" w:rsidRDefault="000808ED" w:rsidP="00BD5F82">
    <w:pPr>
      <w:pStyle w:val="a7"/>
      <w:jc w:val="right"/>
      <w:rPr>
        <w:szCs w:val="24"/>
      </w:rPr>
    </w:pPr>
    <w:r>
      <w:rPr>
        <w:rFonts w:ascii="微軟正黑體" w:eastAsia="微軟正黑體" w:hAnsi="微軟正黑體" w:hint="eastAsia"/>
        <w:noProof/>
        <w:sz w:val="22"/>
        <w:szCs w:val="24"/>
      </w:rPr>
      <w:t>第二章 易肇事路口(段)改善</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17CDD"/>
    <w:multiLevelType w:val="multilevel"/>
    <w:tmpl w:val="66868518"/>
    <w:lvl w:ilvl="0">
      <w:start w:val="1"/>
      <w:numFmt w:val="decimal"/>
      <w:lvlText w:val="%1"/>
      <w:lvlJc w:val="left"/>
      <w:pPr>
        <w:ind w:left="810" w:hanging="810"/>
      </w:pPr>
      <w:rPr>
        <w:rFonts w:hint="default"/>
        <w:color w:val="000000"/>
        <w:sz w:val="36"/>
      </w:rPr>
    </w:lvl>
    <w:lvl w:ilvl="1">
      <w:start w:val="1"/>
      <w:numFmt w:val="decimal"/>
      <w:pStyle w:val="11"/>
      <w:lvlText w:val="4.%2"/>
      <w:lvlJc w:val="left"/>
      <w:pPr>
        <w:ind w:left="810" w:hanging="810"/>
      </w:pPr>
      <w:rPr>
        <w:rFonts w:hint="default"/>
        <w:color w:val="000000"/>
        <w:sz w:val="36"/>
      </w:rPr>
    </w:lvl>
    <w:lvl w:ilvl="2">
      <w:start w:val="1"/>
      <w:numFmt w:val="decimal"/>
      <w:lvlText w:val="%1.%2.%3"/>
      <w:lvlJc w:val="left"/>
      <w:pPr>
        <w:ind w:left="1080" w:hanging="1080"/>
      </w:pPr>
      <w:rPr>
        <w:rFonts w:hint="default"/>
        <w:color w:val="000000"/>
        <w:sz w:val="36"/>
      </w:rPr>
    </w:lvl>
    <w:lvl w:ilvl="3">
      <w:start w:val="1"/>
      <w:numFmt w:val="decimal"/>
      <w:lvlText w:val="%1.%2.%3.%4"/>
      <w:lvlJc w:val="left"/>
      <w:pPr>
        <w:ind w:left="1440" w:hanging="1440"/>
      </w:pPr>
      <w:rPr>
        <w:rFonts w:hint="default"/>
        <w:color w:val="000000"/>
        <w:sz w:val="36"/>
      </w:rPr>
    </w:lvl>
    <w:lvl w:ilvl="4">
      <w:start w:val="1"/>
      <w:numFmt w:val="decimal"/>
      <w:lvlText w:val="%1.%2.%3.%4.%5"/>
      <w:lvlJc w:val="left"/>
      <w:pPr>
        <w:ind w:left="1800" w:hanging="1800"/>
      </w:pPr>
      <w:rPr>
        <w:rFonts w:hint="default"/>
        <w:color w:val="000000"/>
        <w:sz w:val="36"/>
      </w:rPr>
    </w:lvl>
    <w:lvl w:ilvl="5">
      <w:start w:val="1"/>
      <w:numFmt w:val="decimal"/>
      <w:lvlText w:val="%1.%2.%3.%4.%5.%6"/>
      <w:lvlJc w:val="left"/>
      <w:pPr>
        <w:ind w:left="2160" w:hanging="2160"/>
      </w:pPr>
      <w:rPr>
        <w:rFonts w:hint="default"/>
        <w:color w:val="000000"/>
        <w:sz w:val="36"/>
      </w:rPr>
    </w:lvl>
    <w:lvl w:ilvl="6">
      <w:start w:val="1"/>
      <w:numFmt w:val="decimal"/>
      <w:lvlText w:val="%1.%2.%3.%4.%5.%6.%7"/>
      <w:lvlJc w:val="left"/>
      <w:pPr>
        <w:ind w:left="2520" w:hanging="2520"/>
      </w:pPr>
      <w:rPr>
        <w:rFonts w:hint="default"/>
        <w:color w:val="000000"/>
        <w:sz w:val="36"/>
      </w:rPr>
    </w:lvl>
    <w:lvl w:ilvl="7">
      <w:start w:val="1"/>
      <w:numFmt w:val="decimal"/>
      <w:lvlText w:val="%1.%2.%3.%4.%5.%6.%7.%8"/>
      <w:lvlJc w:val="left"/>
      <w:pPr>
        <w:ind w:left="2880" w:hanging="2880"/>
      </w:pPr>
      <w:rPr>
        <w:rFonts w:hint="default"/>
        <w:color w:val="000000"/>
        <w:sz w:val="36"/>
      </w:rPr>
    </w:lvl>
    <w:lvl w:ilvl="8">
      <w:start w:val="1"/>
      <w:numFmt w:val="decimal"/>
      <w:lvlText w:val="%1.%2.%3.%4.%5.%6.%7.%8.%9"/>
      <w:lvlJc w:val="left"/>
      <w:pPr>
        <w:ind w:left="2880" w:hanging="2880"/>
      </w:pPr>
      <w:rPr>
        <w:rFonts w:hint="default"/>
        <w:color w:val="000000"/>
        <w:sz w:val="36"/>
      </w:rPr>
    </w:lvl>
  </w:abstractNum>
  <w:abstractNum w:abstractNumId="1" w15:restartNumberingAfterBreak="0">
    <w:nsid w:val="18BC1817"/>
    <w:multiLevelType w:val="hybridMultilevel"/>
    <w:tmpl w:val="54825B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914EE2"/>
    <w:multiLevelType w:val="hybridMultilevel"/>
    <w:tmpl w:val="8CEE2498"/>
    <w:lvl w:ilvl="0" w:tplc="3E6C3318">
      <w:start w:val="1"/>
      <w:numFmt w:val="decimal"/>
      <w:lvlText w:val="%1."/>
      <w:lvlJc w:val="left"/>
      <w:pPr>
        <w:ind w:left="948" w:hanging="360"/>
      </w:pPr>
      <w:rPr>
        <w:rFonts w:hint="default"/>
      </w:rPr>
    </w:lvl>
    <w:lvl w:ilvl="1" w:tplc="04090019" w:tentative="1">
      <w:start w:val="1"/>
      <w:numFmt w:val="ideographTraditional"/>
      <w:lvlText w:val="%2、"/>
      <w:lvlJc w:val="left"/>
      <w:pPr>
        <w:ind w:left="1548" w:hanging="480"/>
      </w:pPr>
    </w:lvl>
    <w:lvl w:ilvl="2" w:tplc="0409001B" w:tentative="1">
      <w:start w:val="1"/>
      <w:numFmt w:val="lowerRoman"/>
      <w:lvlText w:val="%3."/>
      <w:lvlJc w:val="right"/>
      <w:pPr>
        <w:ind w:left="2028" w:hanging="480"/>
      </w:pPr>
    </w:lvl>
    <w:lvl w:ilvl="3" w:tplc="0409000F" w:tentative="1">
      <w:start w:val="1"/>
      <w:numFmt w:val="decimal"/>
      <w:lvlText w:val="%4."/>
      <w:lvlJc w:val="left"/>
      <w:pPr>
        <w:ind w:left="2508" w:hanging="480"/>
      </w:pPr>
    </w:lvl>
    <w:lvl w:ilvl="4" w:tplc="04090019" w:tentative="1">
      <w:start w:val="1"/>
      <w:numFmt w:val="ideographTraditional"/>
      <w:lvlText w:val="%5、"/>
      <w:lvlJc w:val="left"/>
      <w:pPr>
        <w:ind w:left="2988" w:hanging="480"/>
      </w:pPr>
    </w:lvl>
    <w:lvl w:ilvl="5" w:tplc="0409001B" w:tentative="1">
      <w:start w:val="1"/>
      <w:numFmt w:val="lowerRoman"/>
      <w:lvlText w:val="%6."/>
      <w:lvlJc w:val="right"/>
      <w:pPr>
        <w:ind w:left="3468" w:hanging="480"/>
      </w:pPr>
    </w:lvl>
    <w:lvl w:ilvl="6" w:tplc="0409000F" w:tentative="1">
      <w:start w:val="1"/>
      <w:numFmt w:val="decimal"/>
      <w:lvlText w:val="%7."/>
      <w:lvlJc w:val="left"/>
      <w:pPr>
        <w:ind w:left="3948" w:hanging="480"/>
      </w:pPr>
    </w:lvl>
    <w:lvl w:ilvl="7" w:tplc="04090019" w:tentative="1">
      <w:start w:val="1"/>
      <w:numFmt w:val="ideographTraditional"/>
      <w:lvlText w:val="%8、"/>
      <w:lvlJc w:val="left"/>
      <w:pPr>
        <w:ind w:left="4428" w:hanging="480"/>
      </w:pPr>
    </w:lvl>
    <w:lvl w:ilvl="8" w:tplc="0409001B" w:tentative="1">
      <w:start w:val="1"/>
      <w:numFmt w:val="lowerRoman"/>
      <w:lvlText w:val="%9."/>
      <w:lvlJc w:val="right"/>
      <w:pPr>
        <w:ind w:left="4908" w:hanging="480"/>
      </w:pPr>
    </w:lvl>
  </w:abstractNum>
  <w:abstractNum w:abstractNumId="3" w15:restartNumberingAfterBreak="0">
    <w:nsid w:val="22152A88"/>
    <w:multiLevelType w:val="hybridMultilevel"/>
    <w:tmpl w:val="54825B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AE71C07"/>
    <w:multiLevelType w:val="hybridMultilevel"/>
    <w:tmpl w:val="54825B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214774B"/>
    <w:multiLevelType w:val="hybridMultilevel"/>
    <w:tmpl w:val="54825B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1551364"/>
    <w:multiLevelType w:val="hybridMultilevel"/>
    <w:tmpl w:val="031CBA0A"/>
    <w:lvl w:ilvl="0" w:tplc="73FA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2447684"/>
    <w:multiLevelType w:val="hybridMultilevel"/>
    <w:tmpl w:val="DE5AC6F4"/>
    <w:lvl w:ilvl="0" w:tplc="04090001">
      <w:start w:val="1"/>
      <w:numFmt w:val="bullet"/>
      <w:lvlText w:val=""/>
      <w:lvlJc w:val="left"/>
      <w:pPr>
        <w:ind w:left="1754" w:hanging="480"/>
      </w:pPr>
      <w:rPr>
        <w:rFonts w:ascii="Wingdings" w:hAnsi="Wingdings" w:hint="default"/>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8" w15:restartNumberingAfterBreak="0">
    <w:nsid w:val="47C04953"/>
    <w:multiLevelType w:val="hybridMultilevel"/>
    <w:tmpl w:val="54825B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07D1FC3"/>
    <w:multiLevelType w:val="hybridMultilevel"/>
    <w:tmpl w:val="FBA6D5DA"/>
    <w:lvl w:ilvl="0" w:tplc="4E5C6E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DB43DF7"/>
    <w:multiLevelType w:val="hybridMultilevel"/>
    <w:tmpl w:val="54825B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0"/>
  </w:num>
  <w:num w:numId="3">
    <w:abstractNumId w:val="7"/>
  </w:num>
  <w:num w:numId="4">
    <w:abstractNumId w:val="6"/>
  </w:num>
  <w:num w:numId="5">
    <w:abstractNumId w:val="9"/>
  </w:num>
  <w:num w:numId="6">
    <w:abstractNumId w:val="8"/>
  </w:num>
  <w:num w:numId="7">
    <w:abstractNumId w:val="3"/>
  </w:num>
  <w:num w:numId="8">
    <w:abstractNumId w:val="5"/>
  </w:num>
  <w:num w:numId="9">
    <w:abstractNumId w:val="4"/>
  </w:num>
  <w:num w:numId="10">
    <w:abstractNumId w:val="1"/>
  </w:num>
  <w:num w:numId="11">
    <w:abstractNumId w:val="1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王蕾絜(Lei Jie Wang)">
    <w15:presenceInfo w15:providerId="None" w15:userId="王蕾絜(Lei Jie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revisionView w:markup="0"/>
  <w:trackRevisions/>
  <w:defaultTabStop w:val="482"/>
  <w:evenAndOddHeaders/>
  <w:drawingGridHorizontalSpacing w:val="120"/>
  <w:drawingGridVerticalSpacing w:val="163"/>
  <w:displayHorizontalDrawingGridEvery w:val="0"/>
  <w:displayVerticalDrawingGridEvery w:val="2"/>
  <w:characterSpacingControl w:val="compressPunctuation"/>
  <w:noLineBreaksAfter w:lang="zh-TW" w:val="([{‘“‵〈《「『【〔〝︵︷︹︻︽︿﹁﹃﹙﹛﹝（｛"/>
  <w:noLineBreaksBefore w:lang="zh-TW" w:val="!),.:;?]}·–—’”‥…‧′╴、。〉》」』】〕〞︰︱︳︴︶︸︺︼︾﹀﹂﹄﹏﹐﹑﹒﹔﹕﹖﹗﹚﹜﹞！），．：；？｜｝"/>
  <w:hdrShapeDefaults>
    <o:shapedefaults v:ext="edit" spidmax="2049" o:allowincell="f">
      <v:stroke weight="1pt"/>
      <o:colormru v:ext="edit" colors="#7fb957,#5cd53b,#cee795"/>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5C7"/>
    <w:rsid w:val="00000D47"/>
    <w:rsid w:val="000018F6"/>
    <w:rsid w:val="00002D7D"/>
    <w:rsid w:val="00004991"/>
    <w:rsid w:val="00007FB6"/>
    <w:rsid w:val="00011B5E"/>
    <w:rsid w:val="00011E59"/>
    <w:rsid w:val="000232AB"/>
    <w:rsid w:val="00023BC0"/>
    <w:rsid w:val="00030207"/>
    <w:rsid w:val="00031004"/>
    <w:rsid w:val="00032874"/>
    <w:rsid w:val="00035D39"/>
    <w:rsid w:val="000423A5"/>
    <w:rsid w:val="00051182"/>
    <w:rsid w:val="0005430C"/>
    <w:rsid w:val="000616A6"/>
    <w:rsid w:val="00065077"/>
    <w:rsid w:val="00070096"/>
    <w:rsid w:val="00072FD4"/>
    <w:rsid w:val="00074C00"/>
    <w:rsid w:val="00077339"/>
    <w:rsid w:val="000808ED"/>
    <w:rsid w:val="00082A6C"/>
    <w:rsid w:val="0008440D"/>
    <w:rsid w:val="00084B17"/>
    <w:rsid w:val="00086B54"/>
    <w:rsid w:val="00086B71"/>
    <w:rsid w:val="00090943"/>
    <w:rsid w:val="00091200"/>
    <w:rsid w:val="000A4370"/>
    <w:rsid w:val="000A5FA3"/>
    <w:rsid w:val="000B15E6"/>
    <w:rsid w:val="000B1AAB"/>
    <w:rsid w:val="000B1CEC"/>
    <w:rsid w:val="000B21AB"/>
    <w:rsid w:val="000B3227"/>
    <w:rsid w:val="000B4339"/>
    <w:rsid w:val="000B61B3"/>
    <w:rsid w:val="000C047E"/>
    <w:rsid w:val="000C107E"/>
    <w:rsid w:val="000C1B63"/>
    <w:rsid w:val="000C54DA"/>
    <w:rsid w:val="000C7914"/>
    <w:rsid w:val="000D08E6"/>
    <w:rsid w:val="000D1076"/>
    <w:rsid w:val="000D5CDA"/>
    <w:rsid w:val="000E7478"/>
    <w:rsid w:val="000F04D8"/>
    <w:rsid w:val="000F3D97"/>
    <w:rsid w:val="000F3EBE"/>
    <w:rsid w:val="000F5DDE"/>
    <w:rsid w:val="000F72CD"/>
    <w:rsid w:val="0010375C"/>
    <w:rsid w:val="00106F42"/>
    <w:rsid w:val="00111ED0"/>
    <w:rsid w:val="001141A6"/>
    <w:rsid w:val="00123778"/>
    <w:rsid w:val="00123B67"/>
    <w:rsid w:val="0013007A"/>
    <w:rsid w:val="001312FF"/>
    <w:rsid w:val="00132573"/>
    <w:rsid w:val="00134AFD"/>
    <w:rsid w:val="001352B5"/>
    <w:rsid w:val="00137A0B"/>
    <w:rsid w:val="0015635A"/>
    <w:rsid w:val="00156CC7"/>
    <w:rsid w:val="00157DDA"/>
    <w:rsid w:val="00160B4B"/>
    <w:rsid w:val="00164479"/>
    <w:rsid w:val="00167DDA"/>
    <w:rsid w:val="00170A09"/>
    <w:rsid w:val="0017155D"/>
    <w:rsid w:val="00174474"/>
    <w:rsid w:val="001762EF"/>
    <w:rsid w:val="0017752D"/>
    <w:rsid w:val="00182CA1"/>
    <w:rsid w:val="00183BF4"/>
    <w:rsid w:val="00187EF0"/>
    <w:rsid w:val="001909EE"/>
    <w:rsid w:val="00190D72"/>
    <w:rsid w:val="00193549"/>
    <w:rsid w:val="00194AB0"/>
    <w:rsid w:val="00195980"/>
    <w:rsid w:val="001A14F0"/>
    <w:rsid w:val="001A1987"/>
    <w:rsid w:val="001A3CF6"/>
    <w:rsid w:val="001A734B"/>
    <w:rsid w:val="001A7D6E"/>
    <w:rsid w:val="001B44C5"/>
    <w:rsid w:val="001C073A"/>
    <w:rsid w:val="001C6673"/>
    <w:rsid w:val="001D66FB"/>
    <w:rsid w:val="001D764A"/>
    <w:rsid w:val="001D7E44"/>
    <w:rsid w:val="001E5563"/>
    <w:rsid w:val="001E7F40"/>
    <w:rsid w:val="001F0099"/>
    <w:rsid w:val="001F1303"/>
    <w:rsid w:val="001F1A5B"/>
    <w:rsid w:val="001F3D6C"/>
    <w:rsid w:val="001F484D"/>
    <w:rsid w:val="0020167A"/>
    <w:rsid w:val="00202632"/>
    <w:rsid w:val="00211032"/>
    <w:rsid w:val="00211B9A"/>
    <w:rsid w:val="00213A6E"/>
    <w:rsid w:val="00215AA1"/>
    <w:rsid w:val="00216A4B"/>
    <w:rsid w:val="00217003"/>
    <w:rsid w:val="0022029B"/>
    <w:rsid w:val="002246C7"/>
    <w:rsid w:val="00226AA3"/>
    <w:rsid w:val="002326A2"/>
    <w:rsid w:val="002348E8"/>
    <w:rsid w:val="00241A8C"/>
    <w:rsid w:val="002422CD"/>
    <w:rsid w:val="00242957"/>
    <w:rsid w:val="00243597"/>
    <w:rsid w:val="00243CD8"/>
    <w:rsid w:val="00250965"/>
    <w:rsid w:val="00252312"/>
    <w:rsid w:val="002626E2"/>
    <w:rsid w:val="00267276"/>
    <w:rsid w:val="00270B53"/>
    <w:rsid w:val="00275BC3"/>
    <w:rsid w:val="00275FF5"/>
    <w:rsid w:val="00276976"/>
    <w:rsid w:val="00290114"/>
    <w:rsid w:val="0029370D"/>
    <w:rsid w:val="00297A8D"/>
    <w:rsid w:val="002A0AD0"/>
    <w:rsid w:val="002A3FC5"/>
    <w:rsid w:val="002A7B6C"/>
    <w:rsid w:val="002B0521"/>
    <w:rsid w:val="002B0CFD"/>
    <w:rsid w:val="002B25D7"/>
    <w:rsid w:val="002B3A66"/>
    <w:rsid w:val="002B5040"/>
    <w:rsid w:val="002B6648"/>
    <w:rsid w:val="002C1E33"/>
    <w:rsid w:val="002C3869"/>
    <w:rsid w:val="002C3AA1"/>
    <w:rsid w:val="002C473A"/>
    <w:rsid w:val="002C5735"/>
    <w:rsid w:val="002C62F3"/>
    <w:rsid w:val="002D1E9E"/>
    <w:rsid w:val="002D2F2A"/>
    <w:rsid w:val="002D556B"/>
    <w:rsid w:val="002D567B"/>
    <w:rsid w:val="002D59EC"/>
    <w:rsid w:val="002E1BA8"/>
    <w:rsid w:val="002E611B"/>
    <w:rsid w:val="002E770C"/>
    <w:rsid w:val="002E78A4"/>
    <w:rsid w:val="002E7DF2"/>
    <w:rsid w:val="002F195E"/>
    <w:rsid w:val="00301C82"/>
    <w:rsid w:val="00301DF4"/>
    <w:rsid w:val="00302610"/>
    <w:rsid w:val="00313B5E"/>
    <w:rsid w:val="0031548C"/>
    <w:rsid w:val="00317582"/>
    <w:rsid w:val="00317BDB"/>
    <w:rsid w:val="00317E51"/>
    <w:rsid w:val="00320642"/>
    <w:rsid w:val="00325CF4"/>
    <w:rsid w:val="003312CD"/>
    <w:rsid w:val="003326C7"/>
    <w:rsid w:val="00333DD0"/>
    <w:rsid w:val="00337F84"/>
    <w:rsid w:val="00341CD0"/>
    <w:rsid w:val="0034366D"/>
    <w:rsid w:val="0034529E"/>
    <w:rsid w:val="003456F2"/>
    <w:rsid w:val="00356233"/>
    <w:rsid w:val="003665B1"/>
    <w:rsid w:val="003709ED"/>
    <w:rsid w:val="00370E71"/>
    <w:rsid w:val="00373B0F"/>
    <w:rsid w:val="00374BF0"/>
    <w:rsid w:val="00377C72"/>
    <w:rsid w:val="00380278"/>
    <w:rsid w:val="003874D3"/>
    <w:rsid w:val="00387B2E"/>
    <w:rsid w:val="00394320"/>
    <w:rsid w:val="00397A81"/>
    <w:rsid w:val="003A0122"/>
    <w:rsid w:val="003A0137"/>
    <w:rsid w:val="003A7760"/>
    <w:rsid w:val="003B0372"/>
    <w:rsid w:val="003B1C48"/>
    <w:rsid w:val="003B44EE"/>
    <w:rsid w:val="003B5F21"/>
    <w:rsid w:val="003B7402"/>
    <w:rsid w:val="003C185F"/>
    <w:rsid w:val="003C250B"/>
    <w:rsid w:val="003C400D"/>
    <w:rsid w:val="003C5622"/>
    <w:rsid w:val="003D1153"/>
    <w:rsid w:val="003D1198"/>
    <w:rsid w:val="003D1218"/>
    <w:rsid w:val="003D17E1"/>
    <w:rsid w:val="003D3A7E"/>
    <w:rsid w:val="003D5A40"/>
    <w:rsid w:val="003D6E02"/>
    <w:rsid w:val="003E0E53"/>
    <w:rsid w:val="003E1AFB"/>
    <w:rsid w:val="003E3269"/>
    <w:rsid w:val="003E544A"/>
    <w:rsid w:val="003E5771"/>
    <w:rsid w:val="003F2EF8"/>
    <w:rsid w:val="003F303B"/>
    <w:rsid w:val="003F5702"/>
    <w:rsid w:val="00404180"/>
    <w:rsid w:val="0040526F"/>
    <w:rsid w:val="0040653A"/>
    <w:rsid w:val="0041087B"/>
    <w:rsid w:val="00410D91"/>
    <w:rsid w:val="004113E1"/>
    <w:rsid w:val="0041194A"/>
    <w:rsid w:val="00412105"/>
    <w:rsid w:val="004132B5"/>
    <w:rsid w:val="00415148"/>
    <w:rsid w:val="00415304"/>
    <w:rsid w:val="0041797C"/>
    <w:rsid w:val="00417E81"/>
    <w:rsid w:val="004269C9"/>
    <w:rsid w:val="004307DE"/>
    <w:rsid w:val="0043743B"/>
    <w:rsid w:val="00446DDC"/>
    <w:rsid w:val="004512F0"/>
    <w:rsid w:val="0045155E"/>
    <w:rsid w:val="00457D8D"/>
    <w:rsid w:val="00460B4C"/>
    <w:rsid w:val="00461160"/>
    <w:rsid w:val="00462A56"/>
    <w:rsid w:val="00466847"/>
    <w:rsid w:val="00466F88"/>
    <w:rsid w:val="00476D6A"/>
    <w:rsid w:val="00477D40"/>
    <w:rsid w:val="00483358"/>
    <w:rsid w:val="004840B8"/>
    <w:rsid w:val="00485216"/>
    <w:rsid w:val="00491ACB"/>
    <w:rsid w:val="004934E1"/>
    <w:rsid w:val="00494B93"/>
    <w:rsid w:val="004955C9"/>
    <w:rsid w:val="004A0E7A"/>
    <w:rsid w:val="004A17C5"/>
    <w:rsid w:val="004A1895"/>
    <w:rsid w:val="004A3456"/>
    <w:rsid w:val="004A6704"/>
    <w:rsid w:val="004B2E6A"/>
    <w:rsid w:val="004B7D48"/>
    <w:rsid w:val="004C3042"/>
    <w:rsid w:val="004C48E3"/>
    <w:rsid w:val="004C4B9D"/>
    <w:rsid w:val="004C58E2"/>
    <w:rsid w:val="004C5B61"/>
    <w:rsid w:val="004C6DC1"/>
    <w:rsid w:val="004C7CF2"/>
    <w:rsid w:val="004D1CF7"/>
    <w:rsid w:val="004D255C"/>
    <w:rsid w:val="004E0C5C"/>
    <w:rsid w:val="004E3240"/>
    <w:rsid w:val="004E3283"/>
    <w:rsid w:val="004E3DA7"/>
    <w:rsid w:val="004E59FE"/>
    <w:rsid w:val="004E7E5B"/>
    <w:rsid w:val="004F078B"/>
    <w:rsid w:val="004F1085"/>
    <w:rsid w:val="004F2C47"/>
    <w:rsid w:val="004F3181"/>
    <w:rsid w:val="004F6E6C"/>
    <w:rsid w:val="00502C0A"/>
    <w:rsid w:val="00504A08"/>
    <w:rsid w:val="00507E98"/>
    <w:rsid w:val="005109D6"/>
    <w:rsid w:val="00511D27"/>
    <w:rsid w:val="005150C8"/>
    <w:rsid w:val="0051566C"/>
    <w:rsid w:val="005273C3"/>
    <w:rsid w:val="00527CE9"/>
    <w:rsid w:val="00532FAC"/>
    <w:rsid w:val="0053518E"/>
    <w:rsid w:val="00537963"/>
    <w:rsid w:val="00537B71"/>
    <w:rsid w:val="00543828"/>
    <w:rsid w:val="00543D76"/>
    <w:rsid w:val="00546A81"/>
    <w:rsid w:val="00551557"/>
    <w:rsid w:val="00551D44"/>
    <w:rsid w:val="00553F43"/>
    <w:rsid w:val="00556408"/>
    <w:rsid w:val="00562CA5"/>
    <w:rsid w:val="0056317D"/>
    <w:rsid w:val="00566457"/>
    <w:rsid w:val="00573A11"/>
    <w:rsid w:val="00576958"/>
    <w:rsid w:val="00576ECB"/>
    <w:rsid w:val="0058198C"/>
    <w:rsid w:val="00584248"/>
    <w:rsid w:val="0058725D"/>
    <w:rsid w:val="0059054F"/>
    <w:rsid w:val="005906AA"/>
    <w:rsid w:val="005934C8"/>
    <w:rsid w:val="0059382F"/>
    <w:rsid w:val="005A2605"/>
    <w:rsid w:val="005A304A"/>
    <w:rsid w:val="005A4AFA"/>
    <w:rsid w:val="005A6731"/>
    <w:rsid w:val="005C08CE"/>
    <w:rsid w:val="005C120D"/>
    <w:rsid w:val="005D1C1B"/>
    <w:rsid w:val="005D3DB4"/>
    <w:rsid w:val="005D6495"/>
    <w:rsid w:val="005F6B39"/>
    <w:rsid w:val="00602F9C"/>
    <w:rsid w:val="00603B15"/>
    <w:rsid w:val="0060406F"/>
    <w:rsid w:val="00611CB3"/>
    <w:rsid w:val="00614675"/>
    <w:rsid w:val="0061727B"/>
    <w:rsid w:val="00620E98"/>
    <w:rsid w:val="0063182B"/>
    <w:rsid w:val="00641701"/>
    <w:rsid w:val="00644313"/>
    <w:rsid w:val="00645EF0"/>
    <w:rsid w:val="00652B9F"/>
    <w:rsid w:val="00653A5D"/>
    <w:rsid w:val="00653FCA"/>
    <w:rsid w:val="00654EA7"/>
    <w:rsid w:val="006551C6"/>
    <w:rsid w:val="00655371"/>
    <w:rsid w:val="00656DAC"/>
    <w:rsid w:val="006602B5"/>
    <w:rsid w:val="0066649D"/>
    <w:rsid w:val="00666714"/>
    <w:rsid w:val="006705B7"/>
    <w:rsid w:val="006708EC"/>
    <w:rsid w:val="00671DBB"/>
    <w:rsid w:val="00674312"/>
    <w:rsid w:val="00674EF9"/>
    <w:rsid w:val="00677B26"/>
    <w:rsid w:val="006816B4"/>
    <w:rsid w:val="006830CC"/>
    <w:rsid w:val="0068483C"/>
    <w:rsid w:val="006857D0"/>
    <w:rsid w:val="00686F4A"/>
    <w:rsid w:val="006872BC"/>
    <w:rsid w:val="00693BA6"/>
    <w:rsid w:val="0069429B"/>
    <w:rsid w:val="006964A4"/>
    <w:rsid w:val="006A019A"/>
    <w:rsid w:val="006A07CF"/>
    <w:rsid w:val="006A2D39"/>
    <w:rsid w:val="006A3DDB"/>
    <w:rsid w:val="006A7B1E"/>
    <w:rsid w:val="006B35C1"/>
    <w:rsid w:val="006B3C18"/>
    <w:rsid w:val="006B6486"/>
    <w:rsid w:val="006B78D4"/>
    <w:rsid w:val="006C090E"/>
    <w:rsid w:val="006C0CF7"/>
    <w:rsid w:val="006C3B68"/>
    <w:rsid w:val="006C45FC"/>
    <w:rsid w:val="006C4989"/>
    <w:rsid w:val="006D1099"/>
    <w:rsid w:val="006D40EA"/>
    <w:rsid w:val="006D475A"/>
    <w:rsid w:val="006E17A6"/>
    <w:rsid w:val="006E18F8"/>
    <w:rsid w:val="006E2475"/>
    <w:rsid w:val="006E5AF9"/>
    <w:rsid w:val="006E7DFC"/>
    <w:rsid w:val="006F13EB"/>
    <w:rsid w:val="006F2A65"/>
    <w:rsid w:val="006F34A3"/>
    <w:rsid w:val="006F3B03"/>
    <w:rsid w:val="006F6677"/>
    <w:rsid w:val="006F6FC6"/>
    <w:rsid w:val="00700797"/>
    <w:rsid w:val="007036B3"/>
    <w:rsid w:val="00704F79"/>
    <w:rsid w:val="007069CF"/>
    <w:rsid w:val="0072211B"/>
    <w:rsid w:val="00723BA3"/>
    <w:rsid w:val="00723C05"/>
    <w:rsid w:val="007319D2"/>
    <w:rsid w:val="007355AE"/>
    <w:rsid w:val="007357B5"/>
    <w:rsid w:val="0074374C"/>
    <w:rsid w:val="007446A9"/>
    <w:rsid w:val="00745259"/>
    <w:rsid w:val="007454EB"/>
    <w:rsid w:val="007454F1"/>
    <w:rsid w:val="0075089F"/>
    <w:rsid w:val="00751610"/>
    <w:rsid w:val="00753298"/>
    <w:rsid w:val="00760500"/>
    <w:rsid w:val="0076250B"/>
    <w:rsid w:val="00762B92"/>
    <w:rsid w:val="007706F5"/>
    <w:rsid w:val="00775B6A"/>
    <w:rsid w:val="00781611"/>
    <w:rsid w:val="007844FD"/>
    <w:rsid w:val="00791850"/>
    <w:rsid w:val="007A0A3C"/>
    <w:rsid w:val="007A2D01"/>
    <w:rsid w:val="007A450E"/>
    <w:rsid w:val="007B26C9"/>
    <w:rsid w:val="007B5322"/>
    <w:rsid w:val="007B61CC"/>
    <w:rsid w:val="007B676F"/>
    <w:rsid w:val="007C0477"/>
    <w:rsid w:val="007C29FC"/>
    <w:rsid w:val="007C2C85"/>
    <w:rsid w:val="007C4CD1"/>
    <w:rsid w:val="007D1370"/>
    <w:rsid w:val="007D1ED3"/>
    <w:rsid w:val="007D1F46"/>
    <w:rsid w:val="007D2E06"/>
    <w:rsid w:val="007D47F3"/>
    <w:rsid w:val="007D5B7F"/>
    <w:rsid w:val="007D71AA"/>
    <w:rsid w:val="007D77E9"/>
    <w:rsid w:val="007D7B92"/>
    <w:rsid w:val="007D7BE9"/>
    <w:rsid w:val="007E1603"/>
    <w:rsid w:val="007E372D"/>
    <w:rsid w:val="007E6027"/>
    <w:rsid w:val="007F5177"/>
    <w:rsid w:val="007F61FA"/>
    <w:rsid w:val="008006A1"/>
    <w:rsid w:val="008036F1"/>
    <w:rsid w:val="00812C85"/>
    <w:rsid w:val="0081439C"/>
    <w:rsid w:val="0082107A"/>
    <w:rsid w:val="0082182C"/>
    <w:rsid w:val="00823105"/>
    <w:rsid w:val="00837B19"/>
    <w:rsid w:val="00840EAB"/>
    <w:rsid w:val="00841718"/>
    <w:rsid w:val="00850481"/>
    <w:rsid w:val="008571A3"/>
    <w:rsid w:val="008600B7"/>
    <w:rsid w:val="008609E8"/>
    <w:rsid w:val="00861BEB"/>
    <w:rsid w:val="008707FE"/>
    <w:rsid w:val="00870C84"/>
    <w:rsid w:val="00871E57"/>
    <w:rsid w:val="0087567B"/>
    <w:rsid w:val="00875CE7"/>
    <w:rsid w:val="008820A9"/>
    <w:rsid w:val="0088378A"/>
    <w:rsid w:val="0088463E"/>
    <w:rsid w:val="00885AD8"/>
    <w:rsid w:val="00893C2D"/>
    <w:rsid w:val="00894BCB"/>
    <w:rsid w:val="00895A49"/>
    <w:rsid w:val="00895AD6"/>
    <w:rsid w:val="0089702C"/>
    <w:rsid w:val="008A17DE"/>
    <w:rsid w:val="008A3A10"/>
    <w:rsid w:val="008A402F"/>
    <w:rsid w:val="008A5275"/>
    <w:rsid w:val="008A6644"/>
    <w:rsid w:val="008A7100"/>
    <w:rsid w:val="008A7CD4"/>
    <w:rsid w:val="008B06A8"/>
    <w:rsid w:val="008B2F65"/>
    <w:rsid w:val="008B65E3"/>
    <w:rsid w:val="008C61A1"/>
    <w:rsid w:val="008C7FFA"/>
    <w:rsid w:val="008D09F5"/>
    <w:rsid w:val="008D2697"/>
    <w:rsid w:val="008E014F"/>
    <w:rsid w:val="008E69A1"/>
    <w:rsid w:val="008F1F8E"/>
    <w:rsid w:val="008F38F3"/>
    <w:rsid w:val="008F3B8C"/>
    <w:rsid w:val="008F3F7E"/>
    <w:rsid w:val="008F5C8D"/>
    <w:rsid w:val="008F7119"/>
    <w:rsid w:val="008F7EFD"/>
    <w:rsid w:val="009052AD"/>
    <w:rsid w:val="00905BEF"/>
    <w:rsid w:val="00905C69"/>
    <w:rsid w:val="00906EEE"/>
    <w:rsid w:val="0090746B"/>
    <w:rsid w:val="009078E5"/>
    <w:rsid w:val="009127DF"/>
    <w:rsid w:val="00914A4D"/>
    <w:rsid w:val="00917F22"/>
    <w:rsid w:val="00920B0A"/>
    <w:rsid w:val="009310EC"/>
    <w:rsid w:val="00934914"/>
    <w:rsid w:val="00936501"/>
    <w:rsid w:val="00952DAF"/>
    <w:rsid w:val="00960AB1"/>
    <w:rsid w:val="009657F5"/>
    <w:rsid w:val="00970AEB"/>
    <w:rsid w:val="00972559"/>
    <w:rsid w:val="009768D3"/>
    <w:rsid w:val="00980FE6"/>
    <w:rsid w:val="0098195B"/>
    <w:rsid w:val="009858A3"/>
    <w:rsid w:val="009868CD"/>
    <w:rsid w:val="0099135E"/>
    <w:rsid w:val="00995ADA"/>
    <w:rsid w:val="00995FA9"/>
    <w:rsid w:val="009A3215"/>
    <w:rsid w:val="009A3BBB"/>
    <w:rsid w:val="009A43B7"/>
    <w:rsid w:val="009B102F"/>
    <w:rsid w:val="009B5077"/>
    <w:rsid w:val="009B5552"/>
    <w:rsid w:val="009B63B3"/>
    <w:rsid w:val="009B7B78"/>
    <w:rsid w:val="009C0CDF"/>
    <w:rsid w:val="009C2F7D"/>
    <w:rsid w:val="009C2FC4"/>
    <w:rsid w:val="009D0C5E"/>
    <w:rsid w:val="009E282A"/>
    <w:rsid w:val="009E2FEA"/>
    <w:rsid w:val="009E4391"/>
    <w:rsid w:val="009E4590"/>
    <w:rsid w:val="009E62FF"/>
    <w:rsid w:val="009E6C1B"/>
    <w:rsid w:val="009E6D5D"/>
    <w:rsid w:val="009E7E67"/>
    <w:rsid w:val="009E7FED"/>
    <w:rsid w:val="009F048C"/>
    <w:rsid w:val="009F60A5"/>
    <w:rsid w:val="00A1166D"/>
    <w:rsid w:val="00A13F06"/>
    <w:rsid w:val="00A2027E"/>
    <w:rsid w:val="00A21B03"/>
    <w:rsid w:val="00A225C7"/>
    <w:rsid w:val="00A24347"/>
    <w:rsid w:val="00A30A9F"/>
    <w:rsid w:val="00A41427"/>
    <w:rsid w:val="00A44B7D"/>
    <w:rsid w:val="00A46671"/>
    <w:rsid w:val="00A51A09"/>
    <w:rsid w:val="00A56D9D"/>
    <w:rsid w:val="00A62286"/>
    <w:rsid w:val="00A6259E"/>
    <w:rsid w:val="00A6399E"/>
    <w:rsid w:val="00A63A58"/>
    <w:rsid w:val="00A76ED6"/>
    <w:rsid w:val="00A77333"/>
    <w:rsid w:val="00A8096C"/>
    <w:rsid w:val="00A80C7C"/>
    <w:rsid w:val="00A84CF2"/>
    <w:rsid w:val="00A85C07"/>
    <w:rsid w:val="00A865F6"/>
    <w:rsid w:val="00A90BDD"/>
    <w:rsid w:val="00A91585"/>
    <w:rsid w:val="00A93BD4"/>
    <w:rsid w:val="00AA1B91"/>
    <w:rsid w:val="00AA1DAE"/>
    <w:rsid w:val="00AA3940"/>
    <w:rsid w:val="00AA4376"/>
    <w:rsid w:val="00AA68BA"/>
    <w:rsid w:val="00AB0B1D"/>
    <w:rsid w:val="00AB4587"/>
    <w:rsid w:val="00AB46E9"/>
    <w:rsid w:val="00AB4FD1"/>
    <w:rsid w:val="00AB69B3"/>
    <w:rsid w:val="00AC08B7"/>
    <w:rsid w:val="00AC391E"/>
    <w:rsid w:val="00AC53E7"/>
    <w:rsid w:val="00AC5439"/>
    <w:rsid w:val="00AC75DF"/>
    <w:rsid w:val="00AD31C2"/>
    <w:rsid w:val="00AD3B39"/>
    <w:rsid w:val="00AD408D"/>
    <w:rsid w:val="00AD514F"/>
    <w:rsid w:val="00AD51C4"/>
    <w:rsid w:val="00AD6A7F"/>
    <w:rsid w:val="00AE00EF"/>
    <w:rsid w:val="00AE1689"/>
    <w:rsid w:val="00AE7EDC"/>
    <w:rsid w:val="00AF1677"/>
    <w:rsid w:val="00AF218E"/>
    <w:rsid w:val="00AF2C44"/>
    <w:rsid w:val="00AF3051"/>
    <w:rsid w:val="00B00EAC"/>
    <w:rsid w:val="00B05874"/>
    <w:rsid w:val="00B062DA"/>
    <w:rsid w:val="00B063C7"/>
    <w:rsid w:val="00B07720"/>
    <w:rsid w:val="00B2093E"/>
    <w:rsid w:val="00B21B76"/>
    <w:rsid w:val="00B22650"/>
    <w:rsid w:val="00B226C1"/>
    <w:rsid w:val="00B23EF3"/>
    <w:rsid w:val="00B26392"/>
    <w:rsid w:val="00B30C5D"/>
    <w:rsid w:val="00B320AF"/>
    <w:rsid w:val="00B35128"/>
    <w:rsid w:val="00B3603A"/>
    <w:rsid w:val="00B36193"/>
    <w:rsid w:val="00B36B13"/>
    <w:rsid w:val="00B412E3"/>
    <w:rsid w:val="00B429CD"/>
    <w:rsid w:val="00B4366C"/>
    <w:rsid w:val="00B45520"/>
    <w:rsid w:val="00B51A6A"/>
    <w:rsid w:val="00B543A8"/>
    <w:rsid w:val="00B600F5"/>
    <w:rsid w:val="00B60AAA"/>
    <w:rsid w:val="00B6156F"/>
    <w:rsid w:val="00B61F23"/>
    <w:rsid w:val="00B63A48"/>
    <w:rsid w:val="00B64D10"/>
    <w:rsid w:val="00B655C3"/>
    <w:rsid w:val="00B66F84"/>
    <w:rsid w:val="00B6759E"/>
    <w:rsid w:val="00B72287"/>
    <w:rsid w:val="00B738E0"/>
    <w:rsid w:val="00B74178"/>
    <w:rsid w:val="00B74CC5"/>
    <w:rsid w:val="00B7584A"/>
    <w:rsid w:val="00B8093C"/>
    <w:rsid w:val="00B82452"/>
    <w:rsid w:val="00B82B81"/>
    <w:rsid w:val="00B847BD"/>
    <w:rsid w:val="00B855D4"/>
    <w:rsid w:val="00B85E95"/>
    <w:rsid w:val="00B930BC"/>
    <w:rsid w:val="00BA4228"/>
    <w:rsid w:val="00BA4D90"/>
    <w:rsid w:val="00BB1876"/>
    <w:rsid w:val="00BB263A"/>
    <w:rsid w:val="00BB359F"/>
    <w:rsid w:val="00BB72B2"/>
    <w:rsid w:val="00BB777A"/>
    <w:rsid w:val="00BC1FAF"/>
    <w:rsid w:val="00BC334B"/>
    <w:rsid w:val="00BC42A4"/>
    <w:rsid w:val="00BC5C46"/>
    <w:rsid w:val="00BC759B"/>
    <w:rsid w:val="00BD2EAD"/>
    <w:rsid w:val="00BD4667"/>
    <w:rsid w:val="00BD586C"/>
    <w:rsid w:val="00BD5F82"/>
    <w:rsid w:val="00BE093E"/>
    <w:rsid w:val="00BE5FFE"/>
    <w:rsid w:val="00BE6F7E"/>
    <w:rsid w:val="00BE7564"/>
    <w:rsid w:val="00BF05B7"/>
    <w:rsid w:val="00BF6A06"/>
    <w:rsid w:val="00BF74FB"/>
    <w:rsid w:val="00C00EF7"/>
    <w:rsid w:val="00C1203D"/>
    <w:rsid w:val="00C136FB"/>
    <w:rsid w:val="00C13BB1"/>
    <w:rsid w:val="00C14260"/>
    <w:rsid w:val="00C20045"/>
    <w:rsid w:val="00C20DB6"/>
    <w:rsid w:val="00C241B4"/>
    <w:rsid w:val="00C263F3"/>
    <w:rsid w:val="00C26DAB"/>
    <w:rsid w:val="00C27D8E"/>
    <w:rsid w:val="00C33494"/>
    <w:rsid w:val="00C37301"/>
    <w:rsid w:val="00C37778"/>
    <w:rsid w:val="00C40F12"/>
    <w:rsid w:val="00C44EFD"/>
    <w:rsid w:val="00C45C25"/>
    <w:rsid w:val="00C47D4D"/>
    <w:rsid w:val="00C47D62"/>
    <w:rsid w:val="00C50F19"/>
    <w:rsid w:val="00C73D61"/>
    <w:rsid w:val="00C7641F"/>
    <w:rsid w:val="00C77046"/>
    <w:rsid w:val="00C77647"/>
    <w:rsid w:val="00C804FB"/>
    <w:rsid w:val="00C81ABF"/>
    <w:rsid w:val="00C834EA"/>
    <w:rsid w:val="00C83700"/>
    <w:rsid w:val="00C87B06"/>
    <w:rsid w:val="00C92F77"/>
    <w:rsid w:val="00CA19F4"/>
    <w:rsid w:val="00CA1DF2"/>
    <w:rsid w:val="00CA2880"/>
    <w:rsid w:val="00CA3845"/>
    <w:rsid w:val="00CA38A3"/>
    <w:rsid w:val="00CA6648"/>
    <w:rsid w:val="00CC10A1"/>
    <w:rsid w:val="00CC3FE7"/>
    <w:rsid w:val="00CC4796"/>
    <w:rsid w:val="00CC7663"/>
    <w:rsid w:val="00CC7989"/>
    <w:rsid w:val="00CD3EE3"/>
    <w:rsid w:val="00CD4CBB"/>
    <w:rsid w:val="00CE1FFC"/>
    <w:rsid w:val="00CE2A22"/>
    <w:rsid w:val="00CE363F"/>
    <w:rsid w:val="00CE3B01"/>
    <w:rsid w:val="00CE43FC"/>
    <w:rsid w:val="00CE4EDD"/>
    <w:rsid w:val="00CF3CE3"/>
    <w:rsid w:val="00CF6206"/>
    <w:rsid w:val="00CF721E"/>
    <w:rsid w:val="00D10586"/>
    <w:rsid w:val="00D10D4C"/>
    <w:rsid w:val="00D12077"/>
    <w:rsid w:val="00D14383"/>
    <w:rsid w:val="00D16EF6"/>
    <w:rsid w:val="00D20D20"/>
    <w:rsid w:val="00D2214B"/>
    <w:rsid w:val="00D26ADD"/>
    <w:rsid w:val="00D306D9"/>
    <w:rsid w:val="00D34A63"/>
    <w:rsid w:val="00D3703F"/>
    <w:rsid w:val="00D376FD"/>
    <w:rsid w:val="00D4779D"/>
    <w:rsid w:val="00D51E3C"/>
    <w:rsid w:val="00D52601"/>
    <w:rsid w:val="00D52DA3"/>
    <w:rsid w:val="00D53327"/>
    <w:rsid w:val="00D551ED"/>
    <w:rsid w:val="00D56663"/>
    <w:rsid w:val="00D606F1"/>
    <w:rsid w:val="00D61743"/>
    <w:rsid w:val="00D62173"/>
    <w:rsid w:val="00D62BEE"/>
    <w:rsid w:val="00D67AE2"/>
    <w:rsid w:val="00D75F2D"/>
    <w:rsid w:val="00D81DFB"/>
    <w:rsid w:val="00D82482"/>
    <w:rsid w:val="00D8282D"/>
    <w:rsid w:val="00D83EB6"/>
    <w:rsid w:val="00D8558E"/>
    <w:rsid w:val="00D90054"/>
    <w:rsid w:val="00D9601C"/>
    <w:rsid w:val="00D9667B"/>
    <w:rsid w:val="00DA2F1D"/>
    <w:rsid w:val="00DA6132"/>
    <w:rsid w:val="00DB149C"/>
    <w:rsid w:val="00DB1AD3"/>
    <w:rsid w:val="00DB338D"/>
    <w:rsid w:val="00DB37D5"/>
    <w:rsid w:val="00DC56D7"/>
    <w:rsid w:val="00DC7C05"/>
    <w:rsid w:val="00DD0FE4"/>
    <w:rsid w:val="00DD5A6E"/>
    <w:rsid w:val="00DD5BF2"/>
    <w:rsid w:val="00DE4B16"/>
    <w:rsid w:val="00DE528E"/>
    <w:rsid w:val="00DE667F"/>
    <w:rsid w:val="00DF2E25"/>
    <w:rsid w:val="00DF2F50"/>
    <w:rsid w:val="00DF3843"/>
    <w:rsid w:val="00DF617C"/>
    <w:rsid w:val="00DF7232"/>
    <w:rsid w:val="00E000C6"/>
    <w:rsid w:val="00E02BB9"/>
    <w:rsid w:val="00E04ACD"/>
    <w:rsid w:val="00E06AA1"/>
    <w:rsid w:val="00E10F0F"/>
    <w:rsid w:val="00E115CC"/>
    <w:rsid w:val="00E11CF5"/>
    <w:rsid w:val="00E13969"/>
    <w:rsid w:val="00E15162"/>
    <w:rsid w:val="00E1632E"/>
    <w:rsid w:val="00E17156"/>
    <w:rsid w:val="00E20216"/>
    <w:rsid w:val="00E23323"/>
    <w:rsid w:val="00E23C83"/>
    <w:rsid w:val="00E253A5"/>
    <w:rsid w:val="00E27C23"/>
    <w:rsid w:val="00E27F40"/>
    <w:rsid w:val="00E30186"/>
    <w:rsid w:val="00E30FC9"/>
    <w:rsid w:val="00E321C7"/>
    <w:rsid w:val="00E3492E"/>
    <w:rsid w:val="00E349E4"/>
    <w:rsid w:val="00E41446"/>
    <w:rsid w:val="00E51B98"/>
    <w:rsid w:val="00E56690"/>
    <w:rsid w:val="00E56E1D"/>
    <w:rsid w:val="00E61163"/>
    <w:rsid w:val="00E62ADB"/>
    <w:rsid w:val="00E63CD3"/>
    <w:rsid w:val="00E67338"/>
    <w:rsid w:val="00E67879"/>
    <w:rsid w:val="00E7169A"/>
    <w:rsid w:val="00E7323F"/>
    <w:rsid w:val="00E7480E"/>
    <w:rsid w:val="00E7594D"/>
    <w:rsid w:val="00E81208"/>
    <w:rsid w:val="00E8594B"/>
    <w:rsid w:val="00E87EDB"/>
    <w:rsid w:val="00E87F88"/>
    <w:rsid w:val="00E903F1"/>
    <w:rsid w:val="00E90422"/>
    <w:rsid w:val="00E9099B"/>
    <w:rsid w:val="00E929E9"/>
    <w:rsid w:val="00E92FCB"/>
    <w:rsid w:val="00E936C0"/>
    <w:rsid w:val="00E964FA"/>
    <w:rsid w:val="00EA1CDC"/>
    <w:rsid w:val="00EA49DB"/>
    <w:rsid w:val="00EA7D5A"/>
    <w:rsid w:val="00EB4C51"/>
    <w:rsid w:val="00EB5AE3"/>
    <w:rsid w:val="00EC1866"/>
    <w:rsid w:val="00EC2A6F"/>
    <w:rsid w:val="00EC31B0"/>
    <w:rsid w:val="00EC358E"/>
    <w:rsid w:val="00EC3761"/>
    <w:rsid w:val="00ED15BC"/>
    <w:rsid w:val="00ED4146"/>
    <w:rsid w:val="00ED5334"/>
    <w:rsid w:val="00ED71D4"/>
    <w:rsid w:val="00EE1202"/>
    <w:rsid w:val="00EE1517"/>
    <w:rsid w:val="00EE1E0E"/>
    <w:rsid w:val="00EE4B22"/>
    <w:rsid w:val="00EF1ADD"/>
    <w:rsid w:val="00EF7C4B"/>
    <w:rsid w:val="00F020E9"/>
    <w:rsid w:val="00F031B2"/>
    <w:rsid w:val="00F038AA"/>
    <w:rsid w:val="00F04A2B"/>
    <w:rsid w:val="00F04AA0"/>
    <w:rsid w:val="00F05100"/>
    <w:rsid w:val="00F10001"/>
    <w:rsid w:val="00F108A5"/>
    <w:rsid w:val="00F10AAB"/>
    <w:rsid w:val="00F11CEA"/>
    <w:rsid w:val="00F1401D"/>
    <w:rsid w:val="00F23C1C"/>
    <w:rsid w:val="00F23D4E"/>
    <w:rsid w:val="00F24B44"/>
    <w:rsid w:val="00F2593F"/>
    <w:rsid w:val="00F26986"/>
    <w:rsid w:val="00F3287E"/>
    <w:rsid w:val="00F33FC6"/>
    <w:rsid w:val="00F40B49"/>
    <w:rsid w:val="00F4325D"/>
    <w:rsid w:val="00F45AB1"/>
    <w:rsid w:val="00F45E47"/>
    <w:rsid w:val="00F54FE8"/>
    <w:rsid w:val="00F56E47"/>
    <w:rsid w:val="00F576E0"/>
    <w:rsid w:val="00F61DE8"/>
    <w:rsid w:val="00F6564B"/>
    <w:rsid w:val="00F6720B"/>
    <w:rsid w:val="00F70C08"/>
    <w:rsid w:val="00F70F34"/>
    <w:rsid w:val="00F734E9"/>
    <w:rsid w:val="00F811FA"/>
    <w:rsid w:val="00F82BA7"/>
    <w:rsid w:val="00F85B05"/>
    <w:rsid w:val="00F85C81"/>
    <w:rsid w:val="00F93834"/>
    <w:rsid w:val="00F94F2F"/>
    <w:rsid w:val="00FA2592"/>
    <w:rsid w:val="00FA3A3E"/>
    <w:rsid w:val="00FB1211"/>
    <w:rsid w:val="00FB1CC5"/>
    <w:rsid w:val="00FB3A57"/>
    <w:rsid w:val="00FB4133"/>
    <w:rsid w:val="00FC3C08"/>
    <w:rsid w:val="00FC6A47"/>
    <w:rsid w:val="00FD202D"/>
    <w:rsid w:val="00FD261C"/>
    <w:rsid w:val="00FD4A0B"/>
    <w:rsid w:val="00FE10C7"/>
    <w:rsid w:val="00FE251B"/>
    <w:rsid w:val="00FE47C7"/>
    <w:rsid w:val="00FE5231"/>
    <w:rsid w:val="00FE7AF7"/>
    <w:rsid w:val="00FF053E"/>
    <w:rsid w:val="00FF5490"/>
    <w:rsid w:val="00FF6198"/>
    <w:rsid w:val="00FF62E2"/>
    <w:rsid w:val="00FF7DF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allowincell="f">
      <v:stroke weight="1pt"/>
      <o:colormru v:ext="edit" colors="#7fb957,#5cd53b,#cee795"/>
    </o:shapedefaults>
    <o:shapelayout v:ext="edit">
      <o:idmap v:ext="edit" data="1"/>
    </o:shapelayout>
  </w:shapeDefaults>
  <w:decimalSymbol w:val="."/>
  <w:listSeparator w:val=","/>
  <w14:docId w14:val="18F9D1F6"/>
  <w15:docId w15:val="{E4BAE1FA-F692-4327-8690-C0161DA62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3181"/>
    <w:pPr>
      <w:widowControl w:val="0"/>
      <w:adjustRightInd w:val="0"/>
      <w:spacing w:line="360" w:lineRule="atLeast"/>
      <w:textAlignment w:val="baseline"/>
    </w:pPr>
    <w:rPr>
      <w:sz w:val="24"/>
    </w:rPr>
  </w:style>
  <w:style w:type="paragraph" w:styleId="1">
    <w:name w:val="heading 1"/>
    <w:basedOn w:val="a"/>
    <w:next w:val="a"/>
    <w:qFormat/>
    <w:rsid w:val="0041087B"/>
    <w:pPr>
      <w:keepNext/>
      <w:keepLines/>
      <w:widowControl/>
      <w:pBdr>
        <w:top w:val="single" w:sz="48" w:space="3" w:color="FFFFFF"/>
        <w:left w:val="single" w:sz="6" w:space="3" w:color="FFFFFF"/>
        <w:bottom w:val="single" w:sz="6" w:space="3" w:color="FFFFFF"/>
      </w:pBdr>
      <w:adjustRightInd/>
      <w:spacing w:before="240" w:after="240" w:line="500" w:lineRule="exact"/>
      <w:jc w:val="center"/>
      <w:textAlignment w:val="auto"/>
      <w:outlineLvl w:val="0"/>
    </w:pPr>
    <w:rPr>
      <w:rFonts w:ascii="Arial Black" w:eastAsia="華康中黑體" w:hAnsi="Arial Black"/>
      <w:kern w:val="20"/>
      <w:sz w:val="40"/>
      <w:lang w:bidi="he-IL"/>
    </w:rPr>
  </w:style>
  <w:style w:type="paragraph" w:styleId="2">
    <w:name w:val="heading 2"/>
    <w:basedOn w:val="a"/>
    <w:next w:val="a"/>
    <w:link w:val="20"/>
    <w:qFormat/>
    <w:rsid w:val="00BC5C46"/>
    <w:pPr>
      <w:keepNext/>
      <w:pBdr>
        <w:bottom w:val="single" w:sz="12" w:space="1" w:color="0099CC"/>
      </w:pBdr>
      <w:snapToGrid w:val="0"/>
      <w:spacing w:before="240" w:after="120" w:line="400" w:lineRule="atLeast"/>
      <w:outlineLvl w:val="1"/>
    </w:pPr>
    <w:rPr>
      <w:rFonts w:eastAsia="華康細圓體"/>
      <w:b/>
      <w:bCs/>
      <w:kern w:val="2"/>
      <w:sz w:val="32"/>
    </w:rPr>
  </w:style>
  <w:style w:type="paragraph" w:styleId="3">
    <w:name w:val="heading 3"/>
    <w:basedOn w:val="2"/>
    <w:next w:val="a"/>
    <w:qFormat/>
    <w:rsid w:val="00E1632E"/>
    <w:pPr>
      <w:pBdr>
        <w:bottom w:val="none" w:sz="0" w:space="0" w:color="auto"/>
      </w:pBdr>
      <w:outlineLvl w:val="2"/>
    </w:pPr>
  </w:style>
  <w:style w:type="paragraph" w:styleId="4">
    <w:name w:val="heading 4"/>
    <w:basedOn w:val="a"/>
    <w:next w:val="a"/>
    <w:qFormat/>
    <w:rsid w:val="005934C8"/>
    <w:pPr>
      <w:keepNext/>
      <w:keepLines/>
      <w:widowControl/>
      <w:adjustRightInd/>
      <w:spacing w:after="240" w:line="240" w:lineRule="atLeast"/>
      <w:ind w:left="1080"/>
      <w:textAlignment w:val="auto"/>
      <w:outlineLvl w:val="3"/>
    </w:pPr>
    <w:rPr>
      <w:rFonts w:ascii="Arial" w:hAnsi="Arial"/>
      <w:spacing w:val="-4"/>
      <w:kern w:val="28"/>
      <w:sz w:val="22"/>
      <w:lang w:bidi="he-IL"/>
    </w:rPr>
  </w:style>
  <w:style w:type="paragraph" w:styleId="5">
    <w:name w:val="heading 5"/>
    <w:basedOn w:val="a"/>
    <w:next w:val="a"/>
    <w:link w:val="50"/>
    <w:uiPriority w:val="9"/>
    <w:unhideWhenUsed/>
    <w:qFormat/>
    <w:rsid w:val="00B6156F"/>
    <w:pPr>
      <w:keepNext/>
      <w:snapToGrid w:val="0"/>
      <w:spacing w:line="720" w:lineRule="auto"/>
      <w:ind w:leftChars="200" w:left="200" w:firstLineChars="200" w:firstLine="200"/>
      <w:textAlignment w:val="auto"/>
      <w:outlineLvl w:val="4"/>
    </w:pPr>
    <w:rPr>
      <w:rFonts w:asciiTheme="majorHAnsi" w:eastAsiaTheme="majorEastAsia" w:hAnsiTheme="majorHAnsi" w:cstheme="majorBidi"/>
      <w:b/>
      <w:bCs/>
      <w:kern w:val="2"/>
      <w:sz w:val="36"/>
      <w:szCs w:val="36"/>
      <w:lang w:eastAsia="en-US" w:bidi="en-US"/>
    </w:rPr>
  </w:style>
  <w:style w:type="paragraph" w:styleId="7">
    <w:name w:val="heading 7"/>
    <w:basedOn w:val="a"/>
    <w:next w:val="a"/>
    <w:qFormat/>
    <w:rsid w:val="005934C8"/>
    <w:pPr>
      <w:keepNext/>
      <w:keepLines/>
      <w:widowControl/>
      <w:adjustRightInd/>
      <w:spacing w:before="140" w:line="220" w:lineRule="atLeast"/>
      <w:ind w:left="1080"/>
      <w:textAlignment w:val="auto"/>
      <w:outlineLvl w:val="6"/>
    </w:pPr>
    <w:rPr>
      <w:rFonts w:ascii="Arial" w:hAnsi="Arial"/>
      <w:spacing w:val="-4"/>
      <w:kern w:val="28"/>
      <w:sz w:val="20"/>
      <w:lang w:bidi="he-IL"/>
    </w:rPr>
  </w:style>
  <w:style w:type="paragraph" w:styleId="8">
    <w:name w:val="heading 8"/>
    <w:basedOn w:val="a"/>
    <w:next w:val="a"/>
    <w:qFormat/>
    <w:rsid w:val="005934C8"/>
    <w:pPr>
      <w:keepNext/>
      <w:keepLines/>
      <w:widowControl/>
      <w:adjustRightInd/>
      <w:spacing w:before="140" w:line="220" w:lineRule="atLeast"/>
      <w:ind w:left="1080"/>
      <w:textAlignment w:val="auto"/>
      <w:outlineLvl w:val="7"/>
    </w:pPr>
    <w:rPr>
      <w:rFonts w:ascii="Arial" w:hAnsi="Arial"/>
      <w:i/>
      <w:spacing w:val="-4"/>
      <w:kern w:val="28"/>
      <w:sz w:val="18"/>
      <w:lang w:bidi="he-IL"/>
    </w:rPr>
  </w:style>
  <w:style w:type="paragraph" w:styleId="9">
    <w:name w:val="heading 9"/>
    <w:basedOn w:val="a"/>
    <w:next w:val="a"/>
    <w:qFormat/>
    <w:rsid w:val="005934C8"/>
    <w:pPr>
      <w:keepNext/>
      <w:keepLines/>
      <w:widowControl/>
      <w:adjustRightInd/>
      <w:spacing w:before="140" w:line="220" w:lineRule="atLeast"/>
      <w:ind w:left="1080"/>
      <w:textAlignment w:val="auto"/>
      <w:outlineLvl w:val="8"/>
    </w:pPr>
    <w:rPr>
      <w:rFonts w:ascii="Arial" w:hAnsi="Arial"/>
      <w:spacing w:val="-4"/>
      <w:kern w:val="28"/>
      <w:sz w:val="18"/>
      <w:lang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表文"/>
    <w:basedOn w:val="a"/>
    <w:rsid w:val="007C0477"/>
    <w:pPr>
      <w:snapToGrid w:val="0"/>
      <w:spacing w:beforeLines="20" w:afterLines="20" w:line="280" w:lineRule="exact"/>
      <w:jc w:val="center"/>
    </w:pPr>
    <w:rPr>
      <w:rFonts w:eastAsia="微軟正黑體"/>
      <w:sz w:val="22"/>
    </w:rPr>
  </w:style>
  <w:style w:type="paragraph" w:styleId="a4">
    <w:name w:val="annotation text"/>
    <w:basedOn w:val="a"/>
    <w:link w:val="a5"/>
    <w:rsid w:val="007C0477"/>
    <w:pPr>
      <w:keepLines/>
      <w:widowControl/>
      <w:adjustRightInd/>
      <w:spacing w:line="240" w:lineRule="exact"/>
      <w:textAlignment w:val="auto"/>
    </w:pPr>
    <w:rPr>
      <w:rFonts w:ascii="Arial" w:eastAsia="微軟正黑體" w:hAnsi="Arial"/>
      <w:spacing w:val="-5"/>
      <w:sz w:val="20"/>
      <w:lang w:bidi="he-IL"/>
    </w:rPr>
  </w:style>
  <w:style w:type="character" w:styleId="a6">
    <w:name w:val="Hyperlink"/>
    <w:uiPriority w:val="99"/>
    <w:rsid w:val="005934C8"/>
    <w:rPr>
      <w:color w:val="0000FF"/>
      <w:u w:val="single"/>
    </w:rPr>
  </w:style>
  <w:style w:type="paragraph" w:styleId="a7">
    <w:name w:val="header"/>
    <w:basedOn w:val="a"/>
    <w:link w:val="a8"/>
    <w:uiPriority w:val="99"/>
    <w:unhideWhenUsed/>
    <w:rsid w:val="00A225C7"/>
    <w:pPr>
      <w:tabs>
        <w:tab w:val="center" w:pos="4153"/>
        <w:tab w:val="right" w:pos="8306"/>
      </w:tabs>
      <w:snapToGrid w:val="0"/>
    </w:pPr>
    <w:rPr>
      <w:sz w:val="20"/>
    </w:rPr>
  </w:style>
  <w:style w:type="paragraph" w:customStyle="1" w:styleId="21">
    <w:name w:val="標題2文"/>
    <w:basedOn w:val="a"/>
    <w:link w:val="22"/>
    <w:qFormat/>
    <w:rsid w:val="0041087B"/>
    <w:pPr>
      <w:snapToGrid w:val="0"/>
      <w:spacing w:before="40" w:after="40" w:line="400" w:lineRule="exact"/>
      <w:ind w:firstLine="516"/>
      <w:jc w:val="both"/>
      <w:textAlignment w:val="auto"/>
    </w:pPr>
    <w:rPr>
      <w:rFonts w:eastAsia="微軟正黑體"/>
      <w:kern w:val="2"/>
    </w:rPr>
  </w:style>
  <w:style w:type="paragraph" w:customStyle="1" w:styleId="a9">
    <w:name w:val="一標題"/>
    <w:basedOn w:val="a"/>
    <w:rsid w:val="001141A6"/>
    <w:pPr>
      <w:snapToGrid w:val="0"/>
      <w:spacing w:before="60" w:after="60" w:line="440" w:lineRule="exact"/>
      <w:ind w:left="334" w:hanging="323"/>
      <w:jc w:val="both"/>
      <w:textAlignment w:val="auto"/>
    </w:pPr>
    <w:rPr>
      <w:rFonts w:eastAsia="華康細圓體"/>
      <w:b/>
      <w:kern w:val="2"/>
      <w:sz w:val="28"/>
    </w:rPr>
  </w:style>
  <w:style w:type="paragraph" w:customStyle="1" w:styleId="10">
    <w:name w:val="1標題"/>
    <w:basedOn w:val="a"/>
    <w:rsid w:val="007C0477"/>
    <w:pPr>
      <w:widowControl/>
      <w:adjustRightInd/>
      <w:snapToGrid w:val="0"/>
      <w:spacing w:before="60" w:after="60" w:line="440" w:lineRule="exact"/>
      <w:ind w:leftChars="245" w:left="938" w:hangingChars="125" w:hanging="350"/>
      <w:jc w:val="both"/>
      <w:textAlignment w:val="auto"/>
    </w:pPr>
    <w:rPr>
      <w:rFonts w:eastAsia="華康細圓體"/>
      <w:kern w:val="2"/>
    </w:rPr>
  </w:style>
  <w:style w:type="paragraph" w:customStyle="1" w:styleId="12">
    <w:name w:val="(1)標題"/>
    <w:basedOn w:val="a"/>
    <w:rsid w:val="001141A6"/>
    <w:pPr>
      <w:widowControl/>
      <w:adjustRightInd/>
      <w:snapToGrid w:val="0"/>
      <w:spacing w:before="60" w:after="60" w:line="400" w:lineRule="exact"/>
      <w:ind w:leftChars="390" w:left="1344" w:hangingChars="170" w:hanging="408"/>
      <w:jc w:val="both"/>
      <w:textAlignment w:val="auto"/>
    </w:pPr>
    <w:rPr>
      <w:rFonts w:eastAsia="微軟正黑體"/>
      <w:lang w:bidi="he-IL"/>
    </w:rPr>
  </w:style>
  <w:style w:type="paragraph" w:customStyle="1" w:styleId="aa">
    <w:name w:val="表名"/>
    <w:basedOn w:val="a"/>
    <w:link w:val="ab"/>
    <w:qFormat/>
    <w:rsid w:val="001141A6"/>
    <w:pPr>
      <w:snapToGrid w:val="0"/>
      <w:spacing w:beforeLines="100" w:after="40" w:line="400" w:lineRule="exact"/>
      <w:jc w:val="center"/>
      <w:textAlignment w:val="auto"/>
    </w:pPr>
    <w:rPr>
      <w:rFonts w:eastAsia="華康中黑體"/>
      <w:kern w:val="2"/>
      <w:sz w:val="28"/>
    </w:rPr>
  </w:style>
  <w:style w:type="paragraph" w:customStyle="1" w:styleId="ac">
    <w:name w:val="圖名"/>
    <w:basedOn w:val="aa"/>
    <w:link w:val="ad"/>
    <w:qFormat/>
    <w:rsid w:val="00511D27"/>
    <w:pPr>
      <w:spacing w:beforeLines="50" w:after="240"/>
    </w:pPr>
  </w:style>
  <w:style w:type="paragraph" w:customStyle="1" w:styleId="ae">
    <w:name w:val="一內文"/>
    <w:link w:val="af"/>
    <w:rsid w:val="001141A6"/>
    <w:pPr>
      <w:snapToGrid w:val="0"/>
      <w:spacing w:before="40" w:after="40" w:line="400" w:lineRule="exact"/>
      <w:ind w:left="573" w:firstLineChars="200" w:firstLine="200"/>
      <w:jc w:val="both"/>
    </w:pPr>
    <w:rPr>
      <w:rFonts w:eastAsia="微軟正黑體"/>
      <w:kern w:val="2"/>
      <w:sz w:val="24"/>
    </w:rPr>
  </w:style>
  <w:style w:type="paragraph" w:customStyle="1" w:styleId="13">
    <w:name w:val="(1)內文"/>
    <w:rsid w:val="001141A6"/>
    <w:pPr>
      <w:snapToGrid w:val="0"/>
      <w:spacing w:before="40" w:after="40" w:line="400" w:lineRule="exact"/>
      <w:ind w:left="1361" w:firstLineChars="200" w:firstLine="200"/>
      <w:jc w:val="both"/>
    </w:pPr>
    <w:rPr>
      <w:rFonts w:eastAsia="微軟正黑體"/>
      <w:sz w:val="24"/>
      <w:lang w:bidi="he-IL"/>
    </w:rPr>
  </w:style>
  <w:style w:type="paragraph" w:customStyle="1" w:styleId="14">
    <w:name w:val="1內文"/>
    <w:rsid w:val="001141A6"/>
    <w:pPr>
      <w:snapToGrid w:val="0"/>
      <w:spacing w:before="40" w:after="40" w:line="400" w:lineRule="exact"/>
      <w:ind w:leftChars="402" w:left="402" w:firstLineChars="200" w:firstLine="200"/>
      <w:jc w:val="both"/>
    </w:pPr>
    <w:rPr>
      <w:rFonts w:eastAsia="微軟正黑體"/>
      <w:kern w:val="2"/>
      <w:sz w:val="24"/>
    </w:rPr>
  </w:style>
  <w:style w:type="paragraph" w:customStyle="1" w:styleId="af0">
    <w:name w:val="參考文獻"/>
    <w:basedOn w:val="a"/>
    <w:rsid w:val="005934C8"/>
    <w:pPr>
      <w:ind w:left="502" w:hangingChars="193" w:hanging="502"/>
    </w:pPr>
    <w:rPr>
      <w:rFonts w:eastAsia="標楷體"/>
      <w:sz w:val="26"/>
      <w:vertAlign w:val="superscript"/>
    </w:rPr>
  </w:style>
  <w:style w:type="paragraph" w:customStyle="1" w:styleId="af1">
    <w:name w:val="a.標題"/>
    <w:basedOn w:val="12"/>
    <w:rsid w:val="00032874"/>
    <w:pPr>
      <w:tabs>
        <w:tab w:val="left" w:pos="1274"/>
      </w:tabs>
      <w:ind w:leftChars="531" w:left="701" w:hanging="170"/>
    </w:pPr>
  </w:style>
  <w:style w:type="paragraph" w:customStyle="1" w:styleId="af2">
    <w:name w:val="a.內文"/>
    <w:basedOn w:val="af1"/>
    <w:rsid w:val="005934C8"/>
    <w:pPr>
      <w:spacing w:before="40" w:after="40"/>
      <w:ind w:firstLineChars="200" w:firstLine="520"/>
    </w:pPr>
  </w:style>
  <w:style w:type="paragraph" w:styleId="15">
    <w:name w:val="toc 1"/>
    <w:basedOn w:val="a"/>
    <w:next w:val="a"/>
    <w:autoRedefine/>
    <w:uiPriority w:val="39"/>
    <w:unhideWhenUsed/>
    <w:rsid w:val="00C263F3"/>
  </w:style>
  <w:style w:type="paragraph" w:styleId="23">
    <w:name w:val="toc 2"/>
    <w:basedOn w:val="a"/>
    <w:next w:val="a"/>
    <w:autoRedefine/>
    <w:uiPriority w:val="39"/>
    <w:unhideWhenUsed/>
    <w:rsid w:val="00C263F3"/>
    <w:pPr>
      <w:ind w:leftChars="200" w:left="480"/>
    </w:pPr>
  </w:style>
  <w:style w:type="paragraph" w:styleId="30">
    <w:name w:val="toc 3"/>
    <w:basedOn w:val="a"/>
    <w:next w:val="a"/>
    <w:autoRedefine/>
    <w:uiPriority w:val="39"/>
    <w:unhideWhenUsed/>
    <w:rsid w:val="00C263F3"/>
    <w:pPr>
      <w:ind w:leftChars="400" w:left="960"/>
    </w:pPr>
  </w:style>
  <w:style w:type="paragraph" w:styleId="af3">
    <w:name w:val="table of figures"/>
    <w:basedOn w:val="a"/>
    <w:next w:val="a"/>
    <w:uiPriority w:val="99"/>
    <w:unhideWhenUsed/>
    <w:rsid w:val="00C263F3"/>
    <w:pPr>
      <w:ind w:leftChars="400" w:left="400" w:hangingChars="200" w:hanging="200"/>
    </w:pPr>
  </w:style>
  <w:style w:type="character" w:customStyle="1" w:styleId="a8">
    <w:name w:val="頁首 字元"/>
    <w:basedOn w:val="a0"/>
    <w:link w:val="a7"/>
    <w:uiPriority w:val="99"/>
    <w:rsid w:val="00A225C7"/>
  </w:style>
  <w:style w:type="paragraph" w:styleId="af4">
    <w:name w:val="footer"/>
    <w:basedOn w:val="a"/>
    <w:link w:val="af5"/>
    <w:uiPriority w:val="99"/>
    <w:unhideWhenUsed/>
    <w:rsid w:val="00A225C7"/>
    <w:pPr>
      <w:tabs>
        <w:tab w:val="center" w:pos="4153"/>
        <w:tab w:val="right" w:pos="8306"/>
      </w:tabs>
      <w:snapToGrid w:val="0"/>
    </w:pPr>
    <w:rPr>
      <w:sz w:val="20"/>
    </w:rPr>
  </w:style>
  <w:style w:type="character" w:customStyle="1" w:styleId="af5">
    <w:name w:val="頁尾 字元"/>
    <w:basedOn w:val="a0"/>
    <w:link w:val="af4"/>
    <w:uiPriority w:val="99"/>
    <w:rsid w:val="00A225C7"/>
  </w:style>
  <w:style w:type="character" w:customStyle="1" w:styleId="a5">
    <w:name w:val="註解文字 字元"/>
    <w:link w:val="a4"/>
    <w:rsid w:val="007C0477"/>
    <w:rPr>
      <w:rFonts w:ascii="Arial" w:eastAsia="微軟正黑體" w:hAnsi="Arial"/>
      <w:spacing w:val="-5"/>
      <w:lang w:bidi="he-IL"/>
    </w:rPr>
  </w:style>
  <w:style w:type="table" w:styleId="af6">
    <w:name w:val="Table Grid"/>
    <w:basedOn w:val="a1"/>
    <w:uiPriority w:val="59"/>
    <w:rsid w:val="004108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Balloon Text"/>
    <w:basedOn w:val="a"/>
    <w:link w:val="af8"/>
    <w:uiPriority w:val="99"/>
    <w:semiHidden/>
    <w:unhideWhenUsed/>
    <w:rsid w:val="00562CA5"/>
    <w:pPr>
      <w:spacing w:line="240" w:lineRule="auto"/>
    </w:pPr>
    <w:rPr>
      <w:rFonts w:asciiTheme="majorHAnsi" w:eastAsiaTheme="majorEastAsia" w:hAnsiTheme="majorHAnsi" w:cstheme="majorBidi"/>
      <w:sz w:val="18"/>
      <w:szCs w:val="18"/>
    </w:rPr>
  </w:style>
  <w:style w:type="character" w:customStyle="1" w:styleId="af8">
    <w:name w:val="註解方塊文字 字元"/>
    <w:basedOn w:val="a0"/>
    <w:link w:val="af7"/>
    <w:uiPriority w:val="99"/>
    <w:semiHidden/>
    <w:rsid w:val="00562CA5"/>
    <w:rPr>
      <w:rFonts w:asciiTheme="majorHAnsi" w:eastAsiaTheme="majorEastAsia" w:hAnsiTheme="majorHAnsi" w:cstheme="majorBidi"/>
      <w:sz w:val="18"/>
      <w:szCs w:val="18"/>
    </w:rPr>
  </w:style>
  <w:style w:type="paragraph" w:styleId="af9">
    <w:name w:val="List Paragraph"/>
    <w:basedOn w:val="a"/>
    <w:uiPriority w:val="34"/>
    <w:qFormat/>
    <w:rsid w:val="00CE1FFC"/>
    <w:pPr>
      <w:ind w:leftChars="200" w:left="480"/>
    </w:pPr>
  </w:style>
  <w:style w:type="paragraph" w:customStyle="1" w:styleId="16">
    <w:name w:val="標題1文"/>
    <w:basedOn w:val="a"/>
    <w:rsid w:val="00723C05"/>
    <w:pPr>
      <w:snapToGrid w:val="0"/>
      <w:spacing w:before="120" w:line="400" w:lineRule="exact"/>
      <w:ind w:firstLine="567"/>
      <w:jc w:val="both"/>
    </w:pPr>
    <w:rPr>
      <w:rFonts w:eastAsia="微軟正黑體"/>
    </w:rPr>
  </w:style>
  <w:style w:type="character" w:customStyle="1" w:styleId="apple-converted-space">
    <w:name w:val="apple-converted-space"/>
    <w:basedOn w:val="a0"/>
    <w:rsid w:val="003D3A7E"/>
  </w:style>
  <w:style w:type="paragraph" w:styleId="afa">
    <w:name w:val="Note Heading"/>
    <w:basedOn w:val="a"/>
    <w:next w:val="a"/>
    <w:link w:val="afb"/>
    <w:uiPriority w:val="99"/>
    <w:unhideWhenUsed/>
    <w:rsid w:val="00BB263A"/>
    <w:pPr>
      <w:jc w:val="center"/>
    </w:pPr>
    <w:rPr>
      <w:rFonts w:eastAsia="微軟正黑體"/>
      <w:sz w:val="22"/>
    </w:rPr>
  </w:style>
  <w:style w:type="character" w:customStyle="1" w:styleId="afb">
    <w:name w:val="註釋標題 字元"/>
    <w:basedOn w:val="a0"/>
    <w:link w:val="afa"/>
    <w:uiPriority w:val="99"/>
    <w:rsid w:val="00BB263A"/>
    <w:rPr>
      <w:rFonts w:eastAsia="微軟正黑體"/>
      <w:sz w:val="22"/>
    </w:rPr>
  </w:style>
  <w:style w:type="paragraph" w:styleId="afc">
    <w:name w:val="Closing"/>
    <w:basedOn w:val="a"/>
    <w:link w:val="afd"/>
    <w:uiPriority w:val="99"/>
    <w:unhideWhenUsed/>
    <w:rsid w:val="00BB263A"/>
    <w:pPr>
      <w:ind w:leftChars="1800" w:left="100"/>
    </w:pPr>
    <w:rPr>
      <w:rFonts w:eastAsia="微軟正黑體"/>
      <w:sz w:val="22"/>
    </w:rPr>
  </w:style>
  <w:style w:type="character" w:customStyle="1" w:styleId="afd">
    <w:name w:val="結語 字元"/>
    <w:basedOn w:val="a0"/>
    <w:link w:val="afc"/>
    <w:uiPriority w:val="99"/>
    <w:rsid w:val="00BB263A"/>
    <w:rPr>
      <w:rFonts w:eastAsia="微軟正黑體"/>
      <w:sz w:val="22"/>
    </w:rPr>
  </w:style>
  <w:style w:type="character" w:customStyle="1" w:styleId="50">
    <w:name w:val="標題 5 字元"/>
    <w:basedOn w:val="a0"/>
    <w:link w:val="5"/>
    <w:uiPriority w:val="9"/>
    <w:rsid w:val="00B6156F"/>
    <w:rPr>
      <w:rFonts w:asciiTheme="majorHAnsi" w:eastAsiaTheme="majorEastAsia" w:hAnsiTheme="majorHAnsi" w:cstheme="majorBidi"/>
      <w:b/>
      <w:bCs/>
      <w:kern w:val="2"/>
      <w:sz w:val="36"/>
      <w:szCs w:val="36"/>
      <w:lang w:eastAsia="en-US" w:bidi="en-US"/>
    </w:rPr>
  </w:style>
  <w:style w:type="character" w:customStyle="1" w:styleId="20">
    <w:name w:val="標題 2 字元"/>
    <w:basedOn w:val="a0"/>
    <w:link w:val="2"/>
    <w:rsid w:val="00BC5C46"/>
    <w:rPr>
      <w:rFonts w:eastAsia="華康細圓體"/>
      <w:b/>
      <w:bCs/>
      <w:kern w:val="2"/>
      <w:sz w:val="32"/>
    </w:rPr>
  </w:style>
  <w:style w:type="character" w:styleId="afe">
    <w:name w:val="annotation reference"/>
    <w:basedOn w:val="a0"/>
    <w:uiPriority w:val="99"/>
    <w:semiHidden/>
    <w:unhideWhenUsed/>
    <w:rsid w:val="007C2C85"/>
    <w:rPr>
      <w:sz w:val="18"/>
      <w:szCs w:val="18"/>
    </w:rPr>
  </w:style>
  <w:style w:type="paragraph" w:styleId="aff">
    <w:name w:val="annotation subject"/>
    <w:basedOn w:val="a4"/>
    <w:next w:val="a4"/>
    <w:link w:val="aff0"/>
    <w:uiPriority w:val="99"/>
    <w:semiHidden/>
    <w:unhideWhenUsed/>
    <w:rsid w:val="007C2C85"/>
    <w:pPr>
      <w:keepLines w:val="0"/>
      <w:widowControl w:val="0"/>
      <w:adjustRightInd w:val="0"/>
      <w:spacing w:line="360" w:lineRule="atLeast"/>
      <w:textAlignment w:val="baseline"/>
    </w:pPr>
    <w:rPr>
      <w:rFonts w:ascii="Times New Roman" w:eastAsia="新細明體" w:hAnsi="Times New Roman"/>
      <w:b/>
      <w:bCs/>
      <w:spacing w:val="0"/>
      <w:sz w:val="24"/>
      <w:lang w:bidi="ar-SA"/>
    </w:rPr>
  </w:style>
  <w:style w:type="character" w:customStyle="1" w:styleId="aff0">
    <w:name w:val="註解主旨 字元"/>
    <w:basedOn w:val="a5"/>
    <w:link w:val="aff"/>
    <w:uiPriority w:val="99"/>
    <w:semiHidden/>
    <w:rsid w:val="007C2C85"/>
    <w:rPr>
      <w:rFonts w:ascii="Arial" w:eastAsia="微軟正黑體" w:hAnsi="Arial"/>
      <w:b/>
      <w:bCs/>
      <w:spacing w:val="-5"/>
      <w:sz w:val="24"/>
      <w:lang w:bidi="he-IL"/>
    </w:rPr>
  </w:style>
  <w:style w:type="character" w:styleId="aff1">
    <w:name w:val="FollowedHyperlink"/>
    <w:basedOn w:val="a0"/>
    <w:uiPriority w:val="99"/>
    <w:semiHidden/>
    <w:unhideWhenUsed/>
    <w:rsid w:val="00905C69"/>
    <w:rPr>
      <w:color w:val="800080" w:themeColor="followedHyperlink"/>
      <w:u w:val="single"/>
    </w:rPr>
  </w:style>
  <w:style w:type="character" w:customStyle="1" w:styleId="22">
    <w:name w:val="標題2文 字元"/>
    <w:link w:val="21"/>
    <w:locked/>
    <w:rsid w:val="00211032"/>
    <w:rPr>
      <w:rFonts w:eastAsia="微軟正黑體"/>
      <w:kern w:val="2"/>
      <w:sz w:val="24"/>
    </w:rPr>
  </w:style>
  <w:style w:type="paragraph" w:customStyle="1" w:styleId="-A">
    <w:name w:val="範本-A."/>
    <w:basedOn w:val="a"/>
    <w:link w:val="-A0"/>
    <w:qFormat/>
    <w:rsid w:val="00F3287E"/>
    <w:pPr>
      <w:snapToGrid w:val="0"/>
      <w:spacing w:line="360" w:lineRule="exact"/>
      <w:ind w:leftChars="590" w:left="1658" w:hangingChars="101" w:hanging="242"/>
      <w:jc w:val="both"/>
      <w:textAlignment w:val="auto"/>
    </w:pPr>
    <w:rPr>
      <w:rFonts w:ascii="標楷體" w:eastAsia="標楷體" w:hAnsi="標楷體"/>
      <w:bCs/>
      <w:snapToGrid w:val="0"/>
      <w:color w:val="000000"/>
      <w:kern w:val="2"/>
      <w:szCs w:val="24"/>
      <w:lang w:val="x-none" w:eastAsia="x-none"/>
    </w:rPr>
  </w:style>
  <w:style w:type="character" w:customStyle="1" w:styleId="-A0">
    <w:name w:val="範本-A. 字元"/>
    <w:link w:val="-A"/>
    <w:rsid w:val="00F3287E"/>
    <w:rPr>
      <w:rFonts w:ascii="標楷體" w:eastAsia="標楷體" w:hAnsi="標楷體"/>
      <w:bCs/>
      <w:snapToGrid w:val="0"/>
      <w:color w:val="000000"/>
      <w:kern w:val="2"/>
      <w:sz w:val="24"/>
      <w:szCs w:val="24"/>
      <w:lang w:val="x-none" w:eastAsia="x-none"/>
    </w:rPr>
  </w:style>
  <w:style w:type="table" w:styleId="4-5">
    <w:name w:val="Grid Table 4 Accent 5"/>
    <w:basedOn w:val="a1"/>
    <w:uiPriority w:val="49"/>
    <w:rsid w:val="00D9005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1-5">
    <w:name w:val="Grid Table 1 Light Accent 5"/>
    <w:basedOn w:val="a1"/>
    <w:uiPriority w:val="46"/>
    <w:rsid w:val="00D90054"/>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5-5">
    <w:name w:val="Grid Table 5 Dark Accent 5"/>
    <w:basedOn w:val="a1"/>
    <w:uiPriority w:val="50"/>
    <w:rsid w:val="00D9005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aff2">
    <w:name w:val="Date"/>
    <w:basedOn w:val="a"/>
    <w:next w:val="a"/>
    <w:link w:val="aff3"/>
    <w:uiPriority w:val="99"/>
    <w:semiHidden/>
    <w:unhideWhenUsed/>
    <w:rsid w:val="00D376FD"/>
    <w:pPr>
      <w:jc w:val="right"/>
    </w:pPr>
  </w:style>
  <w:style w:type="character" w:customStyle="1" w:styleId="aff3">
    <w:name w:val="日期 字元"/>
    <w:basedOn w:val="a0"/>
    <w:link w:val="aff2"/>
    <w:uiPriority w:val="99"/>
    <w:semiHidden/>
    <w:rsid w:val="00D376FD"/>
    <w:rPr>
      <w:sz w:val="24"/>
    </w:rPr>
  </w:style>
  <w:style w:type="paragraph" w:customStyle="1" w:styleId="aff4">
    <w:name w:val="(一)標題"/>
    <w:basedOn w:val="ae"/>
    <w:link w:val="aff5"/>
    <w:uiPriority w:val="4"/>
    <w:rsid w:val="004E3283"/>
    <w:pPr>
      <w:ind w:leftChars="-150" w:left="-360" w:firstLine="520"/>
    </w:pPr>
    <w:rPr>
      <w:rFonts w:ascii="華康細圓體" w:eastAsia="華康細圓體"/>
      <w:b/>
      <w:sz w:val="26"/>
      <w:szCs w:val="26"/>
      <w:lang w:bidi="he-IL"/>
    </w:rPr>
  </w:style>
  <w:style w:type="paragraph" w:customStyle="1" w:styleId="aff6">
    <w:name w:val="(一)內文"/>
    <w:basedOn w:val="ae"/>
    <w:link w:val="aff7"/>
    <w:rsid w:val="00032874"/>
    <w:pPr>
      <w:ind w:leftChars="250" w:left="250"/>
    </w:pPr>
    <w:rPr>
      <w:rFonts w:ascii="微軟正黑體" w:hAnsi="微軟正黑體"/>
      <w:lang w:bidi="he-IL"/>
    </w:rPr>
  </w:style>
  <w:style w:type="character" w:customStyle="1" w:styleId="af">
    <w:name w:val="一內文 字元"/>
    <w:basedOn w:val="a0"/>
    <w:link w:val="ae"/>
    <w:rsid w:val="003326C7"/>
    <w:rPr>
      <w:rFonts w:eastAsia="微軟正黑體"/>
      <w:kern w:val="2"/>
      <w:sz w:val="24"/>
    </w:rPr>
  </w:style>
  <w:style w:type="character" w:customStyle="1" w:styleId="aff5">
    <w:name w:val="(一)標題 字元"/>
    <w:basedOn w:val="af"/>
    <w:link w:val="aff4"/>
    <w:uiPriority w:val="4"/>
    <w:rsid w:val="004E3283"/>
    <w:rPr>
      <w:rFonts w:ascii="華康細圓體" w:eastAsia="華康細圓體"/>
      <w:b/>
      <w:kern w:val="2"/>
      <w:sz w:val="26"/>
      <w:szCs w:val="26"/>
      <w:lang w:bidi="he-IL"/>
    </w:rPr>
  </w:style>
  <w:style w:type="character" w:customStyle="1" w:styleId="aff7">
    <w:name w:val="(一)內文 字元"/>
    <w:basedOn w:val="af"/>
    <w:link w:val="aff6"/>
    <w:rsid w:val="00032874"/>
    <w:rPr>
      <w:rFonts w:ascii="微軟正黑體" w:eastAsia="微軟正黑體" w:hAnsi="微軟正黑體"/>
      <w:kern w:val="2"/>
      <w:sz w:val="24"/>
      <w:lang w:bidi="he-IL"/>
    </w:rPr>
  </w:style>
  <w:style w:type="paragraph" w:customStyle="1" w:styleId="aff8">
    <w:name w:val="表格註解"/>
    <w:basedOn w:val="a"/>
    <w:rsid w:val="00F94F2F"/>
    <w:pPr>
      <w:spacing w:line="240" w:lineRule="exact"/>
      <w:jc w:val="both"/>
    </w:pPr>
    <w:rPr>
      <w:rFonts w:eastAsia="標楷體"/>
      <w:sz w:val="22"/>
    </w:rPr>
  </w:style>
  <w:style w:type="character" w:customStyle="1" w:styleId="ab">
    <w:name w:val="表名 字元"/>
    <w:link w:val="aa"/>
    <w:rsid w:val="00F94F2F"/>
    <w:rPr>
      <w:rFonts w:eastAsia="華康中黑體"/>
      <w:kern w:val="2"/>
      <w:sz w:val="28"/>
    </w:rPr>
  </w:style>
  <w:style w:type="paragraph" w:customStyle="1" w:styleId="aff9">
    <w:name w:val="一內容"/>
    <w:basedOn w:val="a"/>
    <w:uiPriority w:val="3"/>
    <w:rsid w:val="00F94F2F"/>
    <w:pPr>
      <w:kinsoku w:val="0"/>
      <w:autoSpaceDE w:val="0"/>
      <w:autoSpaceDN w:val="0"/>
      <w:spacing w:before="240" w:after="60" w:line="380" w:lineRule="atLeast"/>
      <w:ind w:firstLine="539"/>
      <w:jc w:val="both"/>
    </w:pPr>
    <w:rPr>
      <w:rFonts w:eastAsia="標楷體"/>
      <w:snapToGrid w:val="0"/>
      <w:color w:val="000000"/>
      <w:spacing w:val="6"/>
      <w:szCs w:val="24"/>
    </w:rPr>
  </w:style>
  <w:style w:type="paragraph" w:customStyle="1" w:styleId="17">
    <w:name w:val="1內容"/>
    <w:basedOn w:val="a"/>
    <w:uiPriority w:val="5"/>
    <w:rsid w:val="00F94F2F"/>
    <w:pPr>
      <w:kinsoku w:val="0"/>
      <w:autoSpaceDE w:val="0"/>
      <w:autoSpaceDN w:val="0"/>
      <w:spacing w:before="90" w:after="60" w:line="380" w:lineRule="atLeast"/>
      <w:ind w:left="756" w:firstLine="510"/>
      <w:jc w:val="both"/>
    </w:pPr>
    <w:rPr>
      <w:rFonts w:eastAsia="標楷體"/>
      <w:color w:val="000000"/>
      <w:spacing w:val="6"/>
      <w:szCs w:val="24"/>
    </w:rPr>
  </w:style>
  <w:style w:type="paragraph" w:customStyle="1" w:styleId="affa">
    <w:name w:val="表格文字"/>
    <w:basedOn w:val="a"/>
    <w:qFormat/>
    <w:rsid w:val="00F94F2F"/>
    <w:pPr>
      <w:adjustRightInd/>
      <w:spacing w:line="240" w:lineRule="auto"/>
      <w:jc w:val="center"/>
      <w:textAlignment w:val="auto"/>
    </w:pPr>
    <w:rPr>
      <w:rFonts w:eastAsia="標楷體"/>
      <w:color w:val="000000"/>
      <w:kern w:val="2"/>
      <w:szCs w:val="24"/>
    </w:rPr>
  </w:style>
  <w:style w:type="paragraph" w:customStyle="1" w:styleId="affb">
    <w:name w:val="(一)內容"/>
    <w:basedOn w:val="aff9"/>
    <w:uiPriority w:val="4"/>
    <w:rsid w:val="00F94F2F"/>
    <w:pPr>
      <w:spacing w:before="60"/>
      <w:ind w:leftChars="186" w:left="446"/>
    </w:pPr>
  </w:style>
  <w:style w:type="paragraph" w:customStyle="1" w:styleId="111">
    <w:name w:val="1.1.1"/>
    <w:basedOn w:val="3"/>
    <w:next w:val="aff9"/>
    <w:uiPriority w:val="3"/>
    <w:qFormat/>
    <w:rsid w:val="00F94F2F"/>
    <w:pPr>
      <w:keepNext w:val="0"/>
      <w:kinsoku w:val="0"/>
      <w:autoSpaceDE w:val="0"/>
      <w:autoSpaceDN w:val="0"/>
      <w:snapToGrid/>
      <w:spacing w:after="240" w:line="420" w:lineRule="atLeast"/>
      <w:jc w:val="both"/>
    </w:pPr>
    <w:rPr>
      <w:rFonts w:eastAsia="微軟正黑體"/>
      <w:b w:val="0"/>
      <w:bCs w:val="0"/>
      <w:snapToGrid w:val="0"/>
      <w:spacing w:val="20"/>
      <w:kern w:val="0"/>
      <w:sz w:val="28"/>
      <w:szCs w:val="28"/>
    </w:rPr>
  </w:style>
  <w:style w:type="character" w:customStyle="1" w:styleId="ad">
    <w:name w:val="圖名 字元"/>
    <w:basedOn w:val="a0"/>
    <w:link w:val="ac"/>
    <w:rsid w:val="00F94F2F"/>
    <w:rPr>
      <w:rFonts w:eastAsia="華康中黑體"/>
      <w:kern w:val="2"/>
      <w:sz w:val="28"/>
    </w:rPr>
  </w:style>
  <w:style w:type="paragraph" w:customStyle="1" w:styleId="affc">
    <w:name w:val="表註"/>
    <w:basedOn w:val="a"/>
    <w:rsid w:val="00F94F2F"/>
    <w:pPr>
      <w:adjustRightInd/>
      <w:spacing w:line="240" w:lineRule="auto"/>
      <w:jc w:val="both"/>
      <w:textAlignment w:val="auto"/>
    </w:pPr>
    <w:rPr>
      <w:rFonts w:eastAsia="標楷體"/>
      <w:kern w:val="2"/>
      <w:sz w:val="20"/>
      <w:szCs w:val="24"/>
    </w:rPr>
  </w:style>
  <w:style w:type="paragraph" w:customStyle="1" w:styleId="11">
    <w:name w:val="1.1節"/>
    <w:aliases w:val="節,1.1"/>
    <w:basedOn w:val="2"/>
    <w:uiPriority w:val="2"/>
    <w:qFormat/>
    <w:rsid w:val="00F94F2F"/>
    <w:pPr>
      <w:keepNext w:val="0"/>
      <w:numPr>
        <w:ilvl w:val="1"/>
        <w:numId w:val="2"/>
      </w:numPr>
      <w:pBdr>
        <w:bottom w:val="none" w:sz="0" w:space="0" w:color="auto"/>
      </w:pBdr>
      <w:tabs>
        <w:tab w:val="num" w:pos="360"/>
      </w:tabs>
      <w:adjustRightInd/>
      <w:snapToGrid/>
      <w:spacing w:before="600" w:after="0" w:line="240" w:lineRule="auto"/>
      <w:ind w:left="0" w:firstLine="0"/>
      <w:textAlignment w:val="auto"/>
    </w:pPr>
    <w:rPr>
      <w:rFonts w:eastAsia="微軟正黑體"/>
      <w:b w:val="0"/>
      <w:bCs w:val="0"/>
      <w:color w:val="000000"/>
      <w:szCs w:val="24"/>
    </w:rPr>
  </w:style>
  <w:style w:type="paragraph" w:customStyle="1" w:styleId="Default">
    <w:name w:val="Default"/>
    <w:rsid w:val="00F94F2F"/>
    <w:pPr>
      <w:widowControl w:val="0"/>
      <w:autoSpaceDE w:val="0"/>
      <w:autoSpaceDN w:val="0"/>
      <w:adjustRightInd w:val="0"/>
    </w:pPr>
    <w:rPr>
      <w:rFonts w:ascii="標楷體" w:eastAsia="標楷體" w:cs="標楷體"/>
      <w:color w:val="000000"/>
      <w:sz w:val="24"/>
      <w:szCs w:val="24"/>
    </w:rPr>
  </w:style>
  <w:style w:type="paragraph" w:customStyle="1" w:styleId="affd">
    <w:name w:val="表格內容"/>
    <w:basedOn w:val="a"/>
    <w:rsid w:val="00F94F2F"/>
    <w:pPr>
      <w:adjustRightInd/>
      <w:snapToGrid w:val="0"/>
      <w:spacing w:line="240" w:lineRule="auto"/>
      <w:textAlignment w:val="auto"/>
    </w:pPr>
    <w:rPr>
      <w:rFonts w:eastAsia="標楷體"/>
      <w:kern w:val="2"/>
      <w:szCs w:val="24"/>
    </w:rPr>
  </w:style>
  <w:style w:type="paragraph" w:customStyle="1" w:styleId="affe">
    <w:name w:val="表註文字"/>
    <w:basedOn w:val="a"/>
    <w:next w:val="a"/>
    <w:qFormat/>
    <w:rsid w:val="00F94F2F"/>
    <w:pPr>
      <w:adjustRightInd/>
      <w:snapToGrid w:val="0"/>
      <w:spacing w:line="240" w:lineRule="auto"/>
      <w:textAlignment w:val="auto"/>
    </w:pPr>
    <w:rPr>
      <w:rFonts w:eastAsia="標楷體" w:cs="新細明體"/>
      <w:sz w:val="2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13836">
      <w:bodyDiv w:val="1"/>
      <w:marLeft w:val="0"/>
      <w:marRight w:val="0"/>
      <w:marTop w:val="0"/>
      <w:marBottom w:val="0"/>
      <w:divBdr>
        <w:top w:val="none" w:sz="0" w:space="0" w:color="auto"/>
        <w:left w:val="none" w:sz="0" w:space="0" w:color="auto"/>
        <w:bottom w:val="none" w:sz="0" w:space="0" w:color="auto"/>
        <w:right w:val="none" w:sz="0" w:space="0" w:color="auto"/>
      </w:divBdr>
    </w:div>
    <w:div w:id="272368322">
      <w:bodyDiv w:val="1"/>
      <w:marLeft w:val="0"/>
      <w:marRight w:val="0"/>
      <w:marTop w:val="0"/>
      <w:marBottom w:val="0"/>
      <w:divBdr>
        <w:top w:val="none" w:sz="0" w:space="0" w:color="auto"/>
        <w:left w:val="none" w:sz="0" w:space="0" w:color="auto"/>
        <w:bottom w:val="none" w:sz="0" w:space="0" w:color="auto"/>
        <w:right w:val="none" w:sz="0" w:space="0" w:color="auto"/>
      </w:divBdr>
    </w:div>
    <w:div w:id="454058068">
      <w:bodyDiv w:val="1"/>
      <w:marLeft w:val="0"/>
      <w:marRight w:val="0"/>
      <w:marTop w:val="0"/>
      <w:marBottom w:val="0"/>
      <w:divBdr>
        <w:top w:val="none" w:sz="0" w:space="0" w:color="auto"/>
        <w:left w:val="none" w:sz="0" w:space="0" w:color="auto"/>
        <w:bottom w:val="none" w:sz="0" w:space="0" w:color="auto"/>
        <w:right w:val="none" w:sz="0" w:space="0" w:color="auto"/>
      </w:divBdr>
    </w:div>
    <w:div w:id="675771679">
      <w:bodyDiv w:val="1"/>
      <w:marLeft w:val="0"/>
      <w:marRight w:val="0"/>
      <w:marTop w:val="0"/>
      <w:marBottom w:val="0"/>
      <w:divBdr>
        <w:top w:val="none" w:sz="0" w:space="0" w:color="auto"/>
        <w:left w:val="none" w:sz="0" w:space="0" w:color="auto"/>
        <w:bottom w:val="none" w:sz="0" w:space="0" w:color="auto"/>
        <w:right w:val="none" w:sz="0" w:space="0" w:color="auto"/>
      </w:divBdr>
    </w:div>
    <w:div w:id="893196718">
      <w:bodyDiv w:val="1"/>
      <w:marLeft w:val="0"/>
      <w:marRight w:val="0"/>
      <w:marTop w:val="0"/>
      <w:marBottom w:val="0"/>
      <w:divBdr>
        <w:top w:val="none" w:sz="0" w:space="0" w:color="auto"/>
        <w:left w:val="none" w:sz="0" w:space="0" w:color="auto"/>
        <w:bottom w:val="none" w:sz="0" w:space="0" w:color="auto"/>
        <w:right w:val="none" w:sz="0" w:space="0" w:color="auto"/>
      </w:divBdr>
    </w:div>
    <w:div w:id="972364277">
      <w:bodyDiv w:val="1"/>
      <w:marLeft w:val="0"/>
      <w:marRight w:val="0"/>
      <w:marTop w:val="0"/>
      <w:marBottom w:val="0"/>
      <w:divBdr>
        <w:top w:val="none" w:sz="0" w:space="0" w:color="auto"/>
        <w:left w:val="none" w:sz="0" w:space="0" w:color="auto"/>
        <w:bottom w:val="none" w:sz="0" w:space="0" w:color="auto"/>
        <w:right w:val="none" w:sz="0" w:space="0" w:color="auto"/>
      </w:divBdr>
    </w:div>
    <w:div w:id="1142847132">
      <w:bodyDiv w:val="1"/>
      <w:marLeft w:val="0"/>
      <w:marRight w:val="0"/>
      <w:marTop w:val="0"/>
      <w:marBottom w:val="0"/>
      <w:divBdr>
        <w:top w:val="none" w:sz="0" w:space="0" w:color="auto"/>
        <w:left w:val="none" w:sz="0" w:space="0" w:color="auto"/>
        <w:bottom w:val="none" w:sz="0" w:space="0" w:color="auto"/>
        <w:right w:val="none" w:sz="0" w:space="0" w:color="auto"/>
      </w:divBdr>
    </w:div>
    <w:div w:id="1323510168">
      <w:bodyDiv w:val="1"/>
      <w:marLeft w:val="0"/>
      <w:marRight w:val="0"/>
      <w:marTop w:val="0"/>
      <w:marBottom w:val="0"/>
      <w:divBdr>
        <w:top w:val="none" w:sz="0" w:space="0" w:color="auto"/>
        <w:left w:val="none" w:sz="0" w:space="0" w:color="auto"/>
        <w:bottom w:val="none" w:sz="0" w:space="0" w:color="auto"/>
        <w:right w:val="none" w:sz="0" w:space="0" w:color="auto"/>
      </w:divBdr>
    </w:div>
    <w:div w:id="1426611545">
      <w:bodyDiv w:val="1"/>
      <w:marLeft w:val="0"/>
      <w:marRight w:val="0"/>
      <w:marTop w:val="0"/>
      <w:marBottom w:val="0"/>
      <w:divBdr>
        <w:top w:val="none" w:sz="0" w:space="0" w:color="auto"/>
        <w:left w:val="none" w:sz="0" w:space="0" w:color="auto"/>
        <w:bottom w:val="none" w:sz="0" w:space="0" w:color="auto"/>
        <w:right w:val="none" w:sz="0" w:space="0" w:color="auto"/>
      </w:divBdr>
    </w:div>
    <w:div w:id="1534803393">
      <w:bodyDiv w:val="1"/>
      <w:marLeft w:val="0"/>
      <w:marRight w:val="0"/>
      <w:marTop w:val="0"/>
      <w:marBottom w:val="0"/>
      <w:divBdr>
        <w:top w:val="none" w:sz="0" w:space="0" w:color="auto"/>
        <w:left w:val="none" w:sz="0" w:space="0" w:color="auto"/>
        <w:bottom w:val="none" w:sz="0" w:space="0" w:color="auto"/>
        <w:right w:val="none" w:sz="0" w:space="0" w:color="auto"/>
      </w:divBdr>
    </w:div>
    <w:div w:id="1676763402">
      <w:bodyDiv w:val="1"/>
      <w:marLeft w:val="0"/>
      <w:marRight w:val="0"/>
      <w:marTop w:val="0"/>
      <w:marBottom w:val="0"/>
      <w:divBdr>
        <w:top w:val="none" w:sz="0" w:space="0" w:color="auto"/>
        <w:left w:val="none" w:sz="0" w:space="0" w:color="auto"/>
        <w:bottom w:val="none" w:sz="0" w:space="0" w:color="auto"/>
        <w:right w:val="none" w:sz="0" w:space="0" w:color="auto"/>
      </w:divBdr>
    </w:div>
    <w:div w:id="1692603690">
      <w:bodyDiv w:val="1"/>
      <w:marLeft w:val="0"/>
      <w:marRight w:val="0"/>
      <w:marTop w:val="0"/>
      <w:marBottom w:val="0"/>
      <w:divBdr>
        <w:top w:val="none" w:sz="0" w:space="0" w:color="auto"/>
        <w:left w:val="none" w:sz="0" w:space="0" w:color="auto"/>
        <w:bottom w:val="none" w:sz="0" w:space="0" w:color="auto"/>
        <w:right w:val="none" w:sz="0" w:space="0" w:color="auto"/>
      </w:divBdr>
    </w:div>
    <w:div w:id="1955477665">
      <w:bodyDiv w:val="1"/>
      <w:marLeft w:val="0"/>
      <w:marRight w:val="0"/>
      <w:marTop w:val="0"/>
      <w:marBottom w:val="0"/>
      <w:divBdr>
        <w:top w:val="none" w:sz="0" w:space="0" w:color="auto"/>
        <w:left w:val="none" w:sz="0" w:space="0" w:color="auto"/>
        <w:bottom w:val="none" w:sz="0" w:space="0" w:color="auto"/>
        <w:right w:val="none" w:sz="0" w:space="0" w:color="auto"/>
      </w:divBdr>
    </w:div>
    <w:div w:id="2008629700">
      <w:bodyDiv w:val="1"/>
      <w:marLeft w:val="0"/>
      <w:marRight w:val="0"/>
      <w:marTop w:val="0"/>
      <w:marBottom w:val="0"/>
      <w:divBdr>
        <w:top w:val="none" w:sz="0" w:space="0" w:color="auto"/>
        <w:left w:val="none" w:sz="0" w:space="0" w:color="auto"/>
        <w:bottom w:val="none" w:sz="0" w:space="0" w:color="auto"/>
        <w:right w:val="none" w:sz="0" w:space="0" w:color="auto"/>
      </w:divBdr>
    </w:div>
    <w:div w:id="206105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2.xml"/><Relationship Id="rId26" Type="http://schemas.openxmlformats.org/officeDocument/2006/relationships/image" Target="media/image15.png"/><Relationship Id="rId39" Type="http://schemas.openxmlformats.org/officeDocument/2006/relationships/image" Target="media/image28.w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wmf"/><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29" Type="http://schemas.openxmlformats.org/officeDocument/2006/relationships/image" Target="media/image18.emf"/><Relationship Id="rId41" Type="http://schemas.openxmlformats.org/officeDocument/2006/relationships/image" Target="media/image30.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wmf"/><Relationship Id="rId40" Type="http://schemas.openxmlformats.org/officeDocument/2006/relationships/image" Target="media/image29.emf"/><Relationship Id="rId45" Type="http://schemas.openxmlformats.org/officeDocument/2006/relationships/image" Target="media/image34.emf"/><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wmf"/><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wmf"/><Relationship Id="rId43" Type="http://schemas.openxmlformats.org/officeDocument/2006/relationships/image" Target="media/image32.emf"/><Relationship Id="rId48" Type="http://schemas.openxmlformats.org/officeDocument/2006/relationships/image" Target="media/image37.png"/><Relationship Id="rId8" Type="http://schemas.openxmlformats.org/officeDocument/2006/relationships/image" Target="media/image1.emf"/><Relationship Id="rId51" Type="http://schemas.openxmlformats.org/officeDocument/2006/relationships/image" Target="media/image4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7B1A0-89CB-4700-BFDF-48F8ED157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29</Pages>
  <Words>2674</Words>
  <Characters>15244</Characters>
  <Application>Microsoft Office Word</Application>
  <DocSecurity>0</DocSecurity>
  <Lines>127</Lines>
  <Paragraphs>35</Paragraphs>
  <ScaleCrop>false</ScaleCrop>
  <Company>THI</Company>
  <LinksUpToDate>false</LinksUpToDate>
  <CharactersWithSpaces>17883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第二章  文獻回顧</dc:title>
  <dc:creator>leo</dc:creator>
  <cp:lastModifiedBy>王蕾絜(Lei Jie Wang)</cp:lastModifiedBy>
  <cp:revision>60</cp:revision>
  <cp:lastPrinted>2021-12-28T09:33:00Z</cp:lastPrinted>
  <dcterms:created xsi:type="dcterms:W3CDTF">2021-12-28T01:49:00Z</dcterms:created>
  <dcterms:modified xsi:type="dcterms:W3CDTF">2022-03-01T03:14:00Z</dcterms:modified>
</cp:coreProperties>
</file>